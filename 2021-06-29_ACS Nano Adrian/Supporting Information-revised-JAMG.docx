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24245" w14:textId="79027C4D" w:rsidR="00236172" w:rsidRPr="00236172" w:rsidRDefault="00236172" w:rsidP="00413B98">
      <w:pPr>
        <w:spacing w:line="360" w:lineRule="auto"/>
        <w:jc w:val="center"/>
        <w:rPr>
          <w:rFonts w:ascii="Myriad Pro Light" w:eastAsia="Times New Roman" w:hAnsi="Myriad Pro Light"/>
          <w:b/>
          <w:bCs/>
          <w:kern w:val="36"/>
          <w:sz w:val="34"/>
          <w:szCs w:val="20"/>
          <w:lang w:val="en-US" w:eastAsia="en-US"/>
        </w:rPr>
      </w:pPr>
      <w:r w:rsidRPr="00236172">
        <w:rPr>
          <w:rFonts w:ascii="Myriad Pro Light" w:eastAsia="Times New Roman" w:hAnsi="Myriad Pro Light"/>
          <w:b/>
          <w:bCs/>
          <w:kern w:val="36"/>
          <w:sz w:val="34"/>
          <w:szCs w:val="20"/>
          <w:lang w:val="en-US" w:eastAsia="en-US"/>
        </w:rPr>
        <w:t>Supporting Information</w:t>
      </w:r>
    </w:p>
    <w:p w14:paraId="486A3F4B" w14:textId="77777777" w:rsidR="00625D11" w:rsidRPr="00DD1EEC" w:rsidRDefault="00625D11" w:rsidP="00625D11">
      <w:pPr>
        <w:pStyle w:val="BATitle"/>
      </w:pPr>
      <w:r>
        <w:t xml:space="preserve">Control of Monodomain Polymer Stabilized Cuboidal Nano Crystals of Chiral </w:t>
      </w:r>
      <w:proofErr w:type="spellStart"/>
      <w:r>
        <w:t>Nematics</w:t>
      </w:r>
      <w:proofErr w:type="spellEnd"/>
      <w:r>
        <w:t xml:space="preserve"> by Confinement  </w:t>
      </w:r>
      <w:r w:rsidRPr="00DD1EEC">
        <w:t xml:space="preserve"> </w:t>
      </w:r>
    </w:p>
    <w:p w14:paraId="2F0B0DA5" w14:textId="77777777" w:rsidR="00625D11" w:rsidRPr="00D92DF4" w:rsidRDefault="00625D11" w:rsidP="00625D11">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56172DE9" w14:textId="77777777" w:rsidR="00625D11" w:rsidRDefault="00625D11" w:rsidP="00625D11">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52491B9C" w14:textId="77777777" w:rsidR="00625D11" w:rsidRDefault="00625D11" w:rsidP="00625D11">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59B512F3" w14:textId="77777777" w:rsidR="00625D11" w:rsidRPr="00D92DF4" w:rsidRDefault="00625D11" w:rsidP="00625D11">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2A4E7F8" w14:textId="77777777" w:rsidR="00625D11" w:rsidRPr="00D92DF4" w:rsidRDefault="00625D11" w:rsidP="00625D11">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5B63D9F4" w14:textId="77777777" w:rsidR="00625D11" w:rsidRPr="00D92DF4" w:rsidRDefault="00625D11" w:rsidP="00625D11">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xml:space="preserve">, 9700 </w:t>
      </w:r>
      <w:proofErr w:type="spellStart"/>
      <w:r w:rsidRPr="00D92DF4">
        <w:rPr>
          <w:rFonts w:eastAsia="Calibri"/>
          <w:kern w:val="1"/>
          <w:sz w:val="20"/>
          <w:lang w:val="es-ES" w:eastAsia="hi-IN" w:bidi="hi-IN"/>
        </w:rPr>
        <w:t>Cass</w:t>
      </w:r>
      <w:proofErr w:type="spellEnd"/>
      <w:r w:rsidRPr="00D92DF4">
        <w:rPr>
          <w:rFonts w:eastAsia="Calibri"/>
          <w:kern w:val="1"/>
          <w:sz w:val="20"/>
          <w:lang w:val="es-ES" w:eastAsia="hi-IN" w:bidi="hi-IN"/>
        </w:rPr>
        <w:t xml:space="preserve"> Avenue Lemont, IL 60439, USA.</w:t>
      </w:r>
    </w:p>
    <w:p w14:paraId="20AD3CB6" w14:textId="77777777" w:rsidR="00625D11" w:rsidRDefault="00625D11" w:rsidP="00625D11">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Pr>
          <w:rFonts w:eastAsia="MS Gothic"/>
        </w:rPr>
        <w:t>Stabilized B</w:t>
      </w:r>
      <w:r w:rsidRPr="00581DAE">
        <w:rPr>
          <w:rFonts w:eastAsia="MS Gothic"/>
        </w:rPr>
        <w:t>lue-phases</w:t>
      </w:r>
      <w:r>
        <w:rPr>
          <w:rFonts w:eastAsia="MS Gothic"/>
        </w:rPr>
        <w:t>, Confinement</w:t>
      </w:r>
      <w:r w:rsidRPr="00DD1EEC">
        <w:t>.</w:t>
      </w:r>
    </w:p>
    <w:p w14:paraId="149E8CB1" w14:textId="77777777" w:rsidR="00625D11" w:rsidRDefault="00625D11" w:rsidP="00236172">
      <w:pPr>
        <w:spacing w:line="360" w:lineRule="auto"/>
        <w:jc w:val="both"/>
        <w:rPr>
          <w:rFonts w:eastAsia="Times New Roman"/>
          <w:b/>
          <w:bCs/>
        </w:rPr>
      </w:pPr>
    </w:p>
    <w:p w14:paraId="70309ADD" w14:textId="537BD2D3" w:rsidR="00236172" w:rsidRPr="00775D91" w:rsidDel="00566649" w:rsidRDefault="00236172" w:rsidP="00236172">
      <w:pPr>
        <w:spacing w:line="360" w:lineRule="auto"/>
        <w:jc w:val="both"/>
        <w:rPr>
          <w:del w:id="0" w:author="jose adrian martinez gonzalez" w:date="2021-06-28T09:19:00Z"/>
          <w:rFonts w:eastAsia="Times New Roman"/>
          <w:b/>
          <w:bCs/>
        </w:rPr>
      </w:pPr>
      <w:del w:id="1" w:author="jose adrian martinez gonzalez" w:date="2021-06-28T09:19:00Z">
        <w:r w:rsidRPr="00775D91" w:rsidDel="00566649">
          <w:rPr>
            <w:rFonts w:eastAsia="Times New Roman"/>
            <w:b/>
            <w:bCs/>
          </w:rPr>
          <w:delText xml:space="preserve">Estimation of the contribution of a polymerized BPI unit cell  </w:delText>
        </w:r>
      </w:del>
    </w:p>
    <w:p w14:paraId="13B206E6" w14:textId="3CBB316F" w:rsidR="00236172" w:rsidRPr="00775D91" w:rsidDel="00566649" w:rsidRDefault="00236172" w:rsidP="00B94B70">
      <w:pPr>
        <w:spacing w:line="360" w:lineRule="auto"/>
        <w:jc w:val="both"/>
        <w:rPr>
          <w:del w:id="2" w:author="jose adrian martinez gonzalez" w:date="2021-06-28T09:19:00Z"/>
          <w:rFonts w:eastAsia="Times New Roman"/>
        </w:rPr>
      </w:pPr>
      <w:del w:id="3" w:author="jose adrian martinez gonzalez" w:date="2021-06-28T09:19:00Z">
        <w:r w:rsidRPr="00775D91" w:rsidDel="00566649">
          <w:rPr>
            <w:rFonts w:eastAsia="Times New Roman"/>
          </w:rPr>
          <w:delText>Following Fukuda</w:delText>
        </w:r>
        <w:r w:rsidRPr="00775D91" w:rsidDel="00566649">
          <w:rPr>
            <w:rFonts w:eastAsia="Times New Roman"/>
            <w:vertAlign w:val="superscript"/>
          </w:rPr>
          <w:delText>1</w:delText>
        </w:r>
        <w:r w:rsidRPr="00775D91" w:rsidDel="00566649">
          <w:rPr>
            <w:rFonts w:eastAsia="Times New Roman"/>
          </w:rPr>
          <w:delText xml:space="preserve">, an ideal undistorted BPI unit cell of lattice parameter </w:delText>
        </w:r>
      </w:del>
      <m:oMath>
        <m:sSub>
          <m:sSubPr>
            <m:ctrlPr>
              <w:del w:id="4" w:author="jose adrian martinez gonzalez" w:date="2021-06-28T09:19:00Z">
                <w:rPr>
                  <w:rFonts w:ascii="Cambria Math" w:eastAsia="Times New Roman" w:hAnsi="Cambria Math"/>
                  <w:i/>
                </w:rPr>
              </w:del>
            </m:ctrlPr>
          </m:sSubPr>
          <m:e>
            <m:r>
              <w:del w:id="5" w:author="jose adrian martinez gonzalez" w:date="2021-06-28T09:19:00Z">
                <w:rPr>
                  <w:rFonts w:ascii="Cambria Math" w:eastAsia="Times New Roman" w:hAnsi="Cambria Math"/>
                </w:rPr>
                <m:t>a</m:t>
              </w:del>
            </m:r>
          </m:e>
          <m:sub>
            <m:r>
              <w:del w:id="6" w:author="jose adrian martinez gonzalez" w:date="2021-06-28T09:19:00Z">
                <m:rPr>
                  <m:sty m:val="p"/>
                </m:rPr>
                <w:rPr>
                  <w:rFonts w:ascii="Cambria Math" w:eastAsia="Times New Roman" w:hAnsi="Cambria Math"/>
                </w:rPr>
                <m:t>BPI</m:t>
              </w:del>
            </m:r>
          </m:sub>
        </m:sSub>
      </m:oMath>
      <w:del w:id="7" w:author="jose adrian martinez gonzalez" w:date="2021-06-28T09:19:00Z">
        <w:r w:rsidRPr="00775D91" w:rsidDel="00566649">
          <w:rPr>
            <w:rFonts w:eastAsia="Times New Roman"/>
          </w:rPr>
          <w:delText xml:space="preserve"> has straight disclination lines that can be seen as 4 diagonals</w:delText>
        </w:r>
        <w:r w:rsidR="0034624C" w:rsidDel="00566649">
          <w:rPr>
            <w:rFonts w:eastAsia="Times New Roman"/>
          </w:rPr>
          <w:delText xml:space="preserve"> </w:delText>
        </w:r>
        <w:r w:rsidR="0034624C" w:rsidRPr="008F1318" w:rsidDel="00566649">
          <w:rPr>
            <w:rFonts w:eastAsia="Times New Roman"/>
            <w:highlight w:val="yellow"/>
            <w:rPrChange w:id="8" w:author="jose adrian martinez gonzalez" w:date="2021-06-25T10:17:00Z">
              <w:rPr>
                <w:rFonts w:eastAsia="Times New Roman"/>
              </w:rPr>
            </w:rPrChange>
          </w:rPr>
          <w:delText>each one</w:delText>
        </w:r>
        <w:r w:rsidRPr="008F1318" w:rsidDel="00566649">
          <w:rPr>
            <w:rFonts w:eastAsia="Times New Roman"/>
          </w:rPr>
          <w:delText xml:space="preserve"> of length </w:delText>
        </w:r>
      </w:del>
      <m:oMath>
        <m:rad>
          <m:radPr>
            <m:degHide m:val="1"/>
            <m:ctrlPr>
              <w:del w:id="9" w:author="jose adrian martinez gonzalez" w:date="2021-06-28T09:19:00Z">
                <w:rPr>
                  <w:rFonts w:ascii="Cambria Math" w:eastAsia="Times New Roman" w:hAnsi="Cambria Math"/>
                  <w:i/>
                </w:rPr>
              </w:del>
            </m:ctrlPr>
          </m:radPr>
          <m:deg/>
          <m:e>
            <m:r>
              <w:del w:id="10" w:author="jose adrian martinez gonzalez" w:date="2021-06-28T09:19:00Z">
                <w:rPr>
                  <w:rFonts w:ascii="Cambria Math" w:eastAsia="Times New Roman" w:hAnsi="Cambria Math"/>
                </w:rPr>
                <m:t>3</m:t>
              </w:del>
            </m:r>
          </m:e>
        </m:rad>
        <m:r>
          <w:del w:id="11" w:author="jose adrian martinez gonzalez" w:date="2021-06-28T09:19:00Z">
            <w:rPr>
              <w:rFonts w:ascii="Cambria Math" w:eastAsia="Times New Roman" w:hAnsi="Cambria Math"/>
            </w:rPr>
            <m:t xml:space="preserve"> </m:t>
          </w:del>
        </m:r>
        <m:sSub>
          <m:sSubPr>
            <m:ctrlPr>
              <w:del w:id="12" w:author="jose adrian martinez gonzalez" w:date="2021-06-28T09:19:00Z">
                <w:rPr>
                  <w:rFonts w:ascii="Cambria Math" w:eastAsia="Times New Roman" w:hAnsi="Cambria Math"/>
                  <w:i/>
                </w:rPr>
              </w:del>
            </m:ctrlPr>
          </m:sSubPr>
          <m:e>
            <m:r>
              <w:del w:id="13" w:author="jose adrian martinez gonzalez" w:date="2021-06-28T09:19:00Z">
                <w:rPr>
                  <w:rFonts w:ascii="Cambria Math" w:eastAsia="Times New Roman" w:hAnsi="Cambria Math"/>
                </w:rPr>
                <m:t>a</m:t>
              </w:del>
            </m:r>
          </m:e>
          <m:sub>
            <m:r>
              <w:del w:id="14" w:author="jose adrian martinez gonzalez" w:date="2021-06-28T09:19:00Z">
                <m:rPr>
                  <m:sty m:val="p"/>
                </m:rPr>
                <w:rPr>
                  <w:rFonts w:ascii="Cambria Math" w:eastAsia="Times New Roman" w:hAnsi="Cambria Math"/>
                </w:rPr>
                <m:t>BPI</m:t>
              </w:del>
            </m:r>
          </m:sub>
        </m:sSub>
      </m:oMath>
      <w:del w:id="15" w:author="jose adrian martinez gonzalez" w:date="2021-06-28T09:19:00Z">
        <w:r w:rsidRPr="008F1318" w:rsidDel="00566649">
          <w:rPr>
            <w:rFonts w:eastAsia="Times New Roman"/>
          </w:rPr>
          <w:delText>; therefore,</w:delText>
        </w:r>
        <w:r w:rsidRPr="00775D91" w:rsidDel="00566649">
          <w:rPr>
            <w:rFonts w:eastAsia="Times New Roman"/>
          </w:rPr>
          <w:delText xml:space="preserve"> in each BP-unit cell the monomer aggregation produces cylindrical regions of volume </w:delText>
        </w:r>
      </w:del>
      <m:oMath>
        <m:r>
          <w:del w:id="16" w:author="jose adrian martinez gonzalez" w:date="2021-06-28T09:19:00Z">
            <w:rPr>
              <w:rFonts w:ascii="Cambria Math" w:eastAsia="Times New Roman" w:hAnsi="Cambria Math"/>
            </w:rPr>
            <m:t>4</m:t>
          </w:del>
        </m:r>
        <m:rad>
          <m:radPr>
            <m:degHide m:val="1"/>
            <m:ctrlPr>
              <w:del w:id="17" w:author="jose adrian martinez gonzalez" w:date="2021-06-28T09:19:00Z">
                <w:rPr>
                  <w:rFonts w:ascii="Cambria Math" w:eastAsia="Times New Roman" w:hAnsi="Cambria Math"/>
                  <w:i/>
                </w:rPr>
              </w:del>
            </m:ctrlPr>
          </m:radPr>
          <m:deg/>
          <m:e>
            <m:r>
              <w:del w:id="18" w:author="jose adrian martinez gonzalez" w:date="2021-06-28T09:19:00Z">
                <w:rPr>
                  <w:rFonts w:ascii="Cambria Math" w:eastAsia="Times New Roman" w:hAnsi="Cambria Math"/>
                </w:rPr>
                <m:t>3</m:t>
              </w:del>
            </m:r>
          </m:e>
        </m:rad>
        <m:r>
          <w:del w:id="19" w:author="jose adrian martinez gonzalez" w:date="2021-06-28T09:19:00Z">
            <w:rPr>
              <w:rFonts w:ascii="Cambria Math" w:eastAsia="Times New Roman" w:hAnsi="Cambria Math"/>
            </w:rPr>
            <m:t xml:space="preserve"> </m:t>
          </w:del>
        </m:r>
        <m:sSub>
          <m:sSubPr>
            <m:ctrlPr>
              <w:del w:id="20" w:author="jose adrian martinez gonzalez" w:date="2021-06-28T09:19:00Z">
                <w:rPr>
                  <w:rFonts w:ascii="Cambria Math" w:eastAsia="Times New Roman" w:hAnsi="Cambria Math"/>
                  <w:i/>
                </w:rPr>
              </w:del>
            </m:ctrlPr>
          </m:sSubPr>
          <m:e>
            <m:r>
              <w:del w:id="21" w:author="jose adrian martinez gonzalez" w:date="2021-06-28T09:19:00Z">
                <w:rPr>
                  <w:rFonts w:ascii="Cambria Math" w:eastAsia="Times New Roman" w:hAnsi="Cambria Math"/>
                </w:rPr>
                <m:t>a</m:t>
              </w:del>
            </m:r>
          </m:e>
          <m:sub>
            <m:r>
              <w:del w:id="22" w:author="jose adrian martinez gonzalez" w:date="2021-06-28T09:19:00Z">
                <m:rPr>
                  <m:sty m:val="p"/>
                </m:rPr>
                <w:rPr>
                  <w:rFonts w:ascii="Cambria Math" w:eastAsia="Times New Roman" w:hAnsi="Cambria Math"/>
                </w:rPr>
                <m:t>BPI</m:t>
              </w:del>
            </m:r>
          </m:sub>
        </m:sSub>
        <m:r>
          <w:del w:id="23" w:author="jose adrian martinez gonzalez" w:date="2021-06-28T09:19:00Z">
            <w:rPr>
              <w:rFonts w:ascii="Cambria Math" w:eastAsia="Times New Roman" w:hAnsi="Cambria Math"/>
            </w:rPr>
            <m:t>π</m:t>
          </w:del>
        </m:r>
        <m:sSup>
          <m:sSupPr>
            <m:ctrlPr>
              <w:del w:id="24" w:author="jose adrian martinez gonzalez" w:date="2021-06-28T09:19:00Z">
                <w:rPr>
                  <w:rFonts w:ascii="Cambria Math" w:eastAsia="Times New Roman" w:hAnsi="Cambria Math"/>
                  <w:i/>
                </w:rPr>
              </w:del>
            </m:ctrlPr>
          </m:sSupPr>
          <m:e>
            <m:r>
              <w:del w:id="25" w:author="jose adrian martinez gonzalez" w:date="2021-06-28T09:19:00Z">
                <w:rPr>
                  <w:rFonts w:ascii="Cambria Math" w:eastAsia="Times New Roman" w:hAnsi="Cambria Math"/>
                </w:rPr>
                <m:t>r</m:t>
              </w:del>
            </m:r>
          </m:e>
          <m:sup>
            <m:r>
              <w:del w:id="26" w:author="jose adrian martinez gonzalez" w:date="2021-06-28T09:19:00Z">
                <w:rPr>
                  <w:rFonts w:ascii="Cambria Math" w:eastAsia="Times New Roman" w:hAnsi="Cambria Math"/>
                </w:rPr>
                <m:t>2</m:t>
              </w:del>
            </m:r>
          </m:sup>
        </m:sSup>
      </m:oMath>
      <w:del w:id="27" w:author="jose adrian martinez gonzalez" w:date="2021-06-28T09:19:00Z">
        <w:r w:rsidRPr="00775D91" w:rsidDel="00566649">
          <w:rPr>
            <w:rFonts w:eastAsia="Times New Roman"/>
          </w:rPr>
          <w:delText xml:space="preserve"> which also corresponds to </w:delText>
        </w:r>
      </w:del>
      <m:oMath>
        <m:r>
          <w:del w:id="28" w:author="jose adrian martinez gonzalez" w:date="2021-06-28T09:19:00Z">
            <w:rPr>
              <w:rFonts w:ascii="Cambria Math" w:eastAsia="Times New Roman" w:hAnsi="Cambria Math"/>
            </w:rPr>
            <m:t>ϕ</m:t>
          </w:del>
        </m:r>
        <m:sSubSup>
          <m:sSubSupPr>
            <m:ctrlPr>
              <w:del w:id="29" w:author="jose adrian martinez gonzalez" w:date="2021-06-28T09:19:00Z">
                <w:rPr>
                  <w:rFonts w:ascii="Cambria Math" w:eastAsia="Times New Roman" w:hAnsi="Cambria Math"/>
                  <w:i/>
                </w:rPr>
              </w:del>
            </m:ctrlPr>
          </m:sSubSupPr>
          <m:e>
            <m:r>
              <w:del w:id="30" w:author="jose adrian martinez gonzalez" w:date="2021-06-28T09:19:00Z">
                <w:rPr>
                  <w:rFonts w:ascii="Cambria Math" w:eastAsia="Times New Roman" w:hAnsi="Cambria Math"/>
                </w:rPr>
                <m:t>a</m:t>
              </w:del>
            </m:r>
          </m:e>
          <m:sub>
            <m:r>
              <w:del w:id="31" w:author="jose adrian martinez gonzalez" w:date="2021-06-28T09:19:00Z">
                <m:rPr>
                  <m:sty m:val="p"/>
                </m:rPr>
                <w:rPr>
                  <w:rFonts w:ascii="Cambria Math" w:eastAsia="Times New Roman" w:hAnsi="Cambria Math"/>
                </w:rPr>
                <m:t>BPI</m:t>
              </w:del>
            </m:r>
          </m:sub>
          <m:sup>
            <m:r>
              <w:del w:id="32" w:author="jose adrian martinez gonzalez" w:date="2021-06-28T09:19:00Z">
                <w:rPr>
                  <w:rFonts w:ascii="Cambria Math" w:eastAsia="Times New Roman" w:hAnsi="Cambria Math"/>
                </w:rPr>
                <m:t>3</m:t>
              </w:del>
            </m:r>
          </m:sup>
        </m:sSubSup>
      </m:oMath>
      <w:del w:id="33" w:author="jose adrian martinez gonzalez" w:date="2021-06-28T09:19:00Z">
        <w:r w:rsidRPr="00775D91" w:rsidDel="00566649">
          <w:rPr>
            <w:rFonts w:eastAsia="Times New Roman"/>
          </w:rPr>
          <w:delText>, whereby the area of the interface per unit volume is given by,</w:delText>
        </w:r>
      </w:del>
    </w:p>
    <w:p w14:paraId="2FBF6DB6" w14:textId="116D19A9" w:rsidR="00236172" w:rsidRPr="00775D91" w:rsidDel="00566649" w:rsidRDefault="00236172" w:rsidP="00236172">
      <w:pPr>
        <w:spacing w:line="360" w:lineRule="auto"/>
        <w:rPr>
          <w:del w:id="34" w:author="jose adrian martinez gonzalez" w:date="2021-06-28T09:19:00Z"/>
          <w:rFonts w:eastAsia="Times New Roman"/>
        </w:rPr>
      </w:pPr>
      <w:del w:id="35" w:author="jose adrian martinez gonzalez" w:date="2021-06-28T09:19:00Z">
        <w:r w:rsidRPr="00775D91" w:rsidDel="00566649">
          <w:rPr>
            <w:rFonts w:eastAsia="Times New Roman"/>
          </w:rPr>
          <w:delText xml:space="preserve"> </w:delText>
        </w:r>
      </w:del>
      <m:oMath>
        <m:r>
          <w:del w:id="36" w:author="jose adrian martinez gonzalez" w:date="2021-06-28T09:19:00Z">
            <w:rPr>
              <w:rFonts w:ascii="Cambria Math" w:eastAsia="Times New Roman" w:hAnsi="Cambria Math"/>
            </w:rPr>
            <m:t>s=</m:t>
          </w:del>
        </m:r>
        <m:f>
          <m:fPr>
            <m:ctrlPr>
              <w:del w:id="37" w:author="jose adrian martinez gonzalez" w:date="2021-06-28T09:19:00Z">
                <w:rPr>
                  <w:rFonts w:ascii="Cambria Math" w:eastAsia="Times New Roman" w:hAnsi="Cambria Math"/>
                  <w:i/>
                </w:rPr>
              </w:del>
            </m:ctrlPr>
          </m:fPr>
          <m:num>
            <m:r>
              <w:del w:id="38" w:author="jose adrian martinez gonzalez" w:date="2021-06-28T09:19:00Z">
                <w:rPr>
                  <w:rFonts w:ascii="Cambria Math" w:eastAsia="Times New Roman" w:hAnsi="Cambria Math"/>
                </w:rPr>
                <m:t>8</m:t>
              </w:del>
            </m:r>
            <m:rad>
              <m:radPr>
                <m:degHide m:val="1"/>
                <m:ctrlPr>
                  <w:del w:id="39" w:author="jose adrian martinez gonzalez" w:date="2021-06-28T09:19:00Z">
                    <w:rPr>
                      <w:rFonts w:ascii="Cambria Math" w:eastAsia="Times New Roman" w:hAnsi="Cambria Math"/>
                      <w:i/>
                    </w:rPr>
                  </w:del>
                </m:ctrlPr>
              </m:radPr>
              <m:deg/>
              <m:e>
                <m:r>
                  <w:del w:id="40" w:author="jose adrian martinez gonzalez" w:date="2021-06-28T09:19:00Z">
                    <w:rPr>
                      <w:rFonts w:ascii="Cambria Math" w:eastAsia="Times New Roman" w:hAnsi="Cambria Math"/>
                    </w:rPr>
                    <m:t>3</m:t>
                  </w:del>
                </m:r>
              </m:e>
            </m:rad>
            <m:r>
              <w:del w:id="41" w:author="jose adrian martinez gonzalez" w:date="2021-06-28T09:19:00Z">
                <w:rPr>
                  <w:rFonts w:ascii="Cambria Math" w:eastAsia="Times New Roman" w:hAnsi="Cambria Math"/>
                </w:rPr>
                <m:t>πr</m:t>
              </w:del>
            </m:r>
          </m:num>
          <m:den>
            <m:sSubSup>
              <m:sSubSupPr>
                <m:ctrlPr>
                  <w:del w:id="42" w:author="jose adrian martinez gonzalez" w:date="2021-06-28T09:19:00Z">
                    <w:rPr>
                      <w:rFonts w:ascii="Cambria Math" w:eastAsia="Times New Roman" w:hAnsi="Cambria Math"/>
                      <w:i/>
                    </w:rPr>
                  </w:del>
                </m:ctrlPr>
              </m:sSubSupPr>
              <m:e>
                <m:r>
                  <w:del w:id="43" w:author="jose adrian martinez gonzalez" w:date="2021-06-28T09:19:00Z">
                    <w:rPr>
                      <w:rFonts w:ascii="Cambria Math" w:eastAsia="Times New Roman" w:hAnsi="Cambria Math"/>
                    </w:rPr>
                    <m:t>a</m:t>
                  </w:del>
                </m:r>
              </m:e>
              <m:sub>
                <m:r>
                  <w:del w:id="44" w:author="jose adrian martinez gonzalez" w:date="2021-06-28T09:19:00Z">
                    <m:rPr>
                      <m:sty m:val="p"/>
                    </m:rPr>
                    <w:rPr>
                      <w:rFonts w:ascii="Cambria Math" w:eastAsia="Times New Roman" w:hAnsi="Cambria Math"/>
                    </w:rPr>
                    <m:t>BPI</m:t>
                  </w:del>
                </m:r>
              </m:sub>
              <m:sup>
                <m:r>
                  <w:del w:id="45" w:author="jose adrian martinez gonzalez" w:date="2021-06-28T09:19:00Z">
                    <w:rPr>
                      <w:rFonts w:ascii="Cambria Math" w:eastAsia="Times New Roman" w:hAnsi="Cambria Math"/>
                    </w:rPr>
                    <m:t>2</m:t>
                  </w:del>
                </m:r>
              </m:sup>
            </m:sSubSup>
          </m:den>
        </m:f>
        <m:r>
          <w:del w:id="46" w:author="jose adrian martinez gonzalez" w:date="2021-06-28T09:19:00Z">
            <w:rPr>
              <w:rFonts w:ascii="Cambria Math" w:eastAsia="Times New Roman" w:hAnsi="Cambria Math"/>
            </w:rPr>
            <m:t>=</m:t>
          </w:del>
        </m:r>
        <m:f>
          <m:fPr>
            <m:ctrlPr>
              <w:del w:id="47" w:author="jose adrian martinez gonzalez" w:date="2021-06-28T09:19:00Z">
                <w:rPr>
                  <w:rFonts w:ascii="Cambria Math" w:eastAsia="Times New Roman" w:hAnsi="Cambria Math"/>
                  <w:i/>
                </w:rPr>
              </w:del>
            </m:ctrlPr>
          </m:fPr>
          <m:num>
            <m:r>
              <w:del w:id="48" w:author="jose adrian martinez gonzalez" w:date="2021-06-28T09:19:00Z">
                <w:rPr>
                  <w:rFonts w:ascii="Cambria Math" w:eastAsia="Times New Roman" w:hAnsi="Cambria Math"/>
                </w:rPr>
                <m:t>4</m:t>
              </w:del>
            </m:r>
          </m:num>
          <m:den>
            <m:sSub>
              <m:sSubPr>
                <m:ctrlPr>
                  <w:del w:id="49" w:author="jose adrian martinez gonzalez" w:date="2021-06-28T09:19:00Z">
                    <w:rPr>
                      <w:rFonts w:ascii="Cambria Math" w:eastAsia="Times New Roman" w:hAnsi="Cambria Math"/>
                      <w:i/>
                    </w:rPr>
                  </w:del>
                </m:ctrlPr>
              </m:sSubPr>
              <m:e>
                <m:r>
                  <w:del w:id="50" w:author="jose adrian martinez gonzalez" w:date="2021-06-28T09:19:00Z">
                    <w:rPr>
                      <w:rFonts w:ascii="Cambria Math" w:eastAsia="Times New Roman" w:hAnsi="Cambria Math"/>
                    </w:rPr>
                    <m:t>a</m:t>
                  </w:del>
                </m:r>
              </m:e>
              <m:sub>
                <m:r>
                  <w:del w:id="51" w:author="jose adrian martinez gonzalez" w:date="2021-06-28T09:19:00Z">
                    <m:rPr>
                      <m:sty m:val="p"/>
                    </m:rPr>
                    <w:rPr>
                      <w:rFonts w:ascii="Cambria Math" w:eastAsia="Times New Roman" w:hAnsi="Cambria Math"/>
                    </w:rPr>
                    <m:t>BPI</m:t>
                  </w:del>
                </m:r>
              </m:sub>
            </m:sSub>
          </m:den>
        </m:f>
        <m:sSup>
          <m:sSupPr>
            <m:ctrlPr>
              <w:del w:id="52" w:author="jose adrian martinez gonzalez" w:date="2021-06-28T09:19:00Z">
                <w:rPr>
                  <w:rFonts w:ascii="Cambria Math" w:eastAsia="Times New Roman" w:hAnsi="Cambria Math"/>
                  <w:i/>
                </w:rPr>
              </w:del>
            </m:ctrlPr>
          </m:sSupPr>
          <m:e>
            <m:d>
              <m:dPr>
                <m:ctrlPr>
                  <w:del w:id="53" w:author="jose adrian martinez gonzalez" w:date="2021-06-28T09:19:00Z">
                    <w:rPr>
                      <w:rFonts w:ascii="Cambria Math" w:eastAsia="Times New Roman" w:hAnsi="Cambria Math"/>
                      <w:i/>
                    </w:rPr>
                  </w:del>
                </m:ctrlPr>
              </m:dPr>
              <m:e>
                <m:rad>
                  <m:radPr>
                    <m:degHide m:val="1"/>
                    <m:ctrlPr>
                      <w:del w:id="54" w:author="jose adrian martinez gonzalez" w:date="2021-06-28T09:19:00Z">
                        <w:rPr>
                          <w:rFonts w:ascii="Cambria Math" w:eastAsia="Times New Roman" w:hAnsi="Cambria Math"/>
                          <w:i/>
                        </w:rPr>
                      </w:del>
                    </m:ctrlPr>
                  </m:radPr>
                  <m:deg/>
                  <m:e>
                    <m:r>
                      <w:del w:id="55" w:author="jose adrian martinez gonzalez" w:date="2021-06-28T09:19:00Z">
                        <w:rPr>
                          <w:rFonts w:ascii="Cambria Math" w:eastAsia="Times New Roman" w:hAnsi="Cambria Math"/>
                        </w:rPr>
                        <m:t>3</m:t>
                      </w:del>
                    </m:r>
                  </m:e>
                </m:rad>
                <m:r>
                  <w:del w:id="56" w:author="jose adrian martinez gonzalez" w:date="2021-06-28T09:19:00Z">
                    <w:rPr>
                      <w:rFonts w:ascii="Cambria Math" w:eastAsia="Times New Roman" w:hAnsi="Cambria Math"/>
                    </w:rPr>
                    <m:t xml:space="preserve"> πϕ</m:t>
                  </w:del>
                </m:r>
              </m:e>
            </m:d>
          </m:e>
          <m:sup>
            <m:r>
              <w:del w:id="57" w:author="jose adrian martinez gonzalez" w:date="2021-06-28T09:19:00Z">
                <w:rPr>
                  <w:rFonts w:ascii="Cambria Math" w:eastAsia="Times New Roman" w:hAnsi="Cambria Math"/>
                </w:rPr>
                <m:t>1/2</m:t>
              </w:del>
            </m:r>
          </m:sup>
        </m:sSup>
      </m:oMath>
      <w:del w:id="58" w:author="jose adrian martinez gonzalez" w:date="2021-06-28T09:19:00Z">
        <w:r w:rsidRPr="00775D91" w:rsidDel="00566649">
          <w:rPr>
            <w:rFonts w:eastAsia="Times New Roman"/>
          </w:rPr>
          <w:tab/>
        </w:r>
        <w:r w:rsidRPr="00775D91" w:rsidDel="00566649">
          <w:rPr>
            <w:rFonts w:eastAsia="Times New Roman"/>
          </w:rPr>
          <w:tab/>
        </w:r>
        <w:r w:rsidRPr="00775D91" w:rsidDel="00566649">
          <w:rPr>
            <w:rFonts w:eastAsia="Times New Roman"/>
          </w:rPr>
          <w:tab/>
        </w:r>
        <w:r w:rsidRPr="00775D91" w:rsidDel="00566649">
          <w:rPr>
            <w:rFonts w:eastAsia="Times New Roman"/>
          </w:rPr>
          <w:tab/>
        </w:r>
        <w:r w:rsidRPr="00775D91" w:rsidDel="00566649">
          <w:rPr>
            <w:rFonts w:eastAsia="Times New Roman"/>
          </w:rPr>
          <w:tab/>
          <w:delText xml:space="preserve">                </w:delText>
        </w:r>
        <w:r w:rsidR="00C15F2F" w:rsidDel="00566649">
          <w:rPr>
            <w:rFonts w:eastAsia="Times New Roman"/>
          </w:rPr>
          <w:delText xml:space="preserve">        </w:delText>
        </w:r>
        <w:r w:rsidRPr="00775D91" w:rsidDel="00566649">
          <w:rPr>
            <w:rFonts w:eastAsia="Times New Roman"/>
          </w:rPr>
          <w:delText xml:space="preserve">       </w:delText>
        </w:r>
        <w:r w:rsidR="00B94B70" w:rsidDel="00566649">
          <w:rPr>
            <w:rFonts w:eastAsia="Times New Roman"/>
          </w:rPr>
          <w:delText xml:space="preserve">               </w:delText>
        </w:r>
        <w:r w:rsidRPr="00775D91" w:rsidDel="00566649">
          <w:rPr>
            <w:rFonts w:eastAsia="Times New Roman"/>
          </w:rPr>
          <w:delText xml:space="preserve">  (S1)</w:delText>
        </w:r>
      </w:del>
    </w:p>
    <w:p w14:paraId="5DE0B5E2" w14:textId="48AAE9DE" w:rsidR="00236172" w:rsidRPr="00775D91" w:rsidDel="00566649" w:rsidRDefault="00236172" w:rsidP="00B94B70">
      <w:pPr>
        <w:spacing w:line="360" w:lineRule="auto"/>
        <w:jc w:val="both"/>
        <w:rPr>
          <w:del w:id="59" w:author="jose adrian martinez gonzalez" w:date="2021-06-28T09:19:00Z"/>
          <w:rFonts w:eastAsia="Times New Roman"/>
        </w:rPr>
      </w:pPr>
      <w:del w:id="60" w:author="jose adrian martinez gonzalez" w:date="2021-06-28T09:19:00Z">
        <w:r w:rsidRPr="00775D91" w:rsidDel="00566649">
          <w:rPr>
            <w:rFonts w:eastAsia="Times New Roman"/>
          </w:rPr>
          <w:delText>In droplets, confinement distorts the BP unit cells and such a distortion becomes stronger as the droplet size reduces, under these conditions the disclination lines bends at the proximity of the interface which is accompanied by an enlargement of the BP unit cells</w:delText>
        </w:r>
        <w:r w:rsidRPr="00775D91" w:rsidDel="00566649">
          <w:rPr>
            <w:rFonts w:eastAsia="Times New Roman"/>
            <w:vertAlign w:val="superscript"/>
          </w:rPr>
          <w:delText>2-4</w:delText>
        </w:r>
        <w:r w:rsidRPr="00775D91" w:rsidDel="00566649">
          <w:rPr>
            <w:rFonts w:eastAsia="Times New Roman"/>
          </w:rPr>
          <w:delText>.</w:delText>
        </w:r>
        <w:r w:rsidRPr="00775D91" w:rsidDel="00566649">
          <w:rPr>
            <w:rFonts w:eastAsia="Times New Roman"/>
            <w:vertAlign w:val="superscript"/>
          </w:rPr>
          <w:delText xml:space="preserve"> </w:delText>
        </w:r>
        <w:r w:rsidRPr="00775D91" w:rsidDel="00566649">
          <w:rPr>
            <w:rFonts w:eastAsia="Times New Roman"/>
          </w:rPr>
          <w:delText xml:space="preserve">Hence, the disclination lines per unit cell are larger than those of an unconfined system. We can express this length as </w:delText>
        </w:r>
      </w:del>
      <m:oMath>
        <m:r>
          <w:del w:id="61" w:author="jose adrian martinez gonzalez" w:date="2021-06-28T09:19:00Z">
            <w:rPr>
              <w:rFonts w:ascii="Cambria Math" w:eastAsia="Times New Roman" w:hAnsi="Cambria Math"/>
            </w:rPr>
            <m:t>l≳4</m:t>
          </w:del>
        </m:r>
        <m:rad>
          <m:radPr>
            <m:degHide m:val="1"/>
            <m:ctrlPr>
              <w:del w:id="62" w:author="jose adrian martinez gonzalez" w:date="2021-06-28T09:19:00Z">
                <w:rPr>
                  <w:rFonts w:ascii="Cambria Math" w:eastAsia="Times New Roman" w:hAnsi="Cambria Math"/>
                  <w:i/>
                </w:rPr>
              </w:del>
            </m:ctrlPr>
          </m:radPr>
          <m:deg/>
          <m:e>
            <m:r>
              <w:del w:id="63" w:author="jose adrian martinez gonzalez" w:date="2021-06-28T09:19:00Z">
                <w:rPr>
                  <w:rFonts w:ascii="Cambria Math" w:eastAsia="Times New Roman" w:hAnsi="Cambria Math"/>
                </w:rPr>
                <m:t>3</m:t>
              </w:del>
            </m:r>
          </m:e>
        </m:rad>
        <m:sSubSup>
          <m:sSubSupPr>
            <m:ctrlPr>
              <w:del w:id="64" w:author="jose adrian martinez gonzalez" w:date="2021-06-28T09:19:00Z">
                <w:rPr>
                  <w:rFonts w:ascii="Cambria Math" w:eastAsia="Times New Roman" w:hAnsi="Cambria Math"/>
                  <w:i/>
                </w:rPr>
              </w:del>
            </m:ctrlPr>
          </m:sSubSupPr>
          <m:e>
            <m:r>
              <w:del w:id="65" w:author="jose adrian martinez gonzalez" w:date="2021-06-28T09:19:00Z">
                <w:rPr>
                  <w:rFonts w:ascii="Cambria Math" w:eastAsia="Times New Roman" w:hAnsi="Cambria Math"/>
                </w:rPr>
                <m:t>a</m:t>
              </w:del>
            </m:r>
          </m:e>
          <m:sub>
            <m:r>
              <w:del w:id="66" w:author="jose adrian martinez gonzalez" w:date="2021-06-28T09:19:00Z">
                <m:rPr>
                  <m:sty m:val="p"/>
                </m:rPr>
                <w:rPr>
                  <w:rFonts w:ascii="Cambria Math" w:eastAsia="Times New Roman" w:hAnsi="Cambria Math"/>
                </w:rPr>
                <m:t>BPI</m:t>
              </w:del>
            </m:r>
          </m:sub>
          <m:sup>
            <m:r>
              <w:del w:id="67" w:author="jose adrian martinez gonzalez" w:date="2021-06-28T09:19:00Z">
                <w:rPr>
                  <w:rFonts w:ascii="Cambria Math" w:eastAsia="Times New Roman" w:hAnsi="Cambria Math"/>
                </w:rPr>
                <m:t>*</m:t>
              </w:del>
            </m:r>
          </m:sup>
        </m:sSubSup>
      </m:oMath>
      <w:del w:id="68" w:author="jose adrian martinez gonzalez" w:date="2021-06-28T09:19:00Z">
        <w:r w:rsidRPr="00775D91" w:rsidDel="00566649">
          <w:rPr>
            <w:rFonts w:eastAsia="Times New Roman"/>
          </w:rPr>
          <w:delText xml:space="preserve"> , where </w:delText>
        </w:r>
      </w:del>
      <m:oMath>
        <m:sSubSup>
          <m:sSubSupPr>
            <m:ctrlPr>
              <w:del w:id="69" w:author="jose adrian martinez gonzalez" w:date="2021-06-28T09:19:00Z">
                <w:rPr>
                  <w:rFonts w:ascii="Cambria Math" w:eastAsia="Times New Roman" w:hAnsi="Cambria Math"/>
                  <w:i/>
                </w:rPr>
              </w:del>
            </m:ctrlPr>
          </m:sSubSupPr>
          <m:e>
            <m:r>
              <w:del w:id="70" w:author="jose adrian martinez gonzalez" w:date="2021-06-28T09:19:00Z">
                <w:rPr>
                  <w:rFonts w:ascii="Cambria Math" w:eastAsia="Times New Roman" w:hAnsi="Cambria Math"/>
                </w:rPr>
                <m:t>a</m:t>
              </w:del>
            </m:r>
          </m:e>
          <m:sub>
            <m:r>
              <w:del w:id="71" w:author="jose adrian martinez gonzalez" w:date="2021-06-28T09:19:00Z">
                <m:rPr>
                  <m:sty m:val="p"/>
                </m:rPr>
                <w:rPr>
                  <w:rFonts w:ascii="Cambria Math" w:eastAsia="Times New Roman" w:hAnsi="Cambria Math"/>
                </w:rPr>
                <m:t>BPI</m:t>
              </w:del>
            </m:r>
          </m:sub>
          <m:sup>
            <m:r>
              <w:del w:id="72" w:author="jose adrian martinez gonzalez" w:date="2021-06-28T09:19:00Z">
                <w:rPr>
                  <w:rFonts w:ascii="Cambria Math" w:eastAsia="Times New Roman" w:hAnsi="Cambria Math"/>
                </w:rPr>
                <m:t>*</m:t>
              </w:del>
            </m:r>
          </m:sup>
        </m:sSubSup>
      </m:oMath>
      <w:del w:id="73" w:author="jose adrian martinez gonzalez" w:date="2021-06-28T09:19:00Z">
        <w:r w:rsidRPr="00775D91" w:rsidDel="00566649">
          <w:rPr>
            <w:rFonts w:eastAsia="Times New Roman"/>
          </w:rPr>
          <w:delText xml:space="preserve"> is the average lattice parameter of the distorted BPI. Therefore, in droplets the area of the interface per unit volume of the region of monomer aggregation is,</w:delText>
        </w:r>
      </w:del>
    </w:p>
    <w:p w14:paraId="10AE85FB" w14:textId="63DC7784" w:rsidR="00236172" w:rsidRPr="00775D91" w:rsidDel="00566649" w:rsidRDefault="00236172" w:rsidP="00236172">
      <w:pPr>
        <w:spacing w:line="360" w:lineRule="auto"/>
        <w:rPr>
          <w:del w:id="74" w:author="jose adrian martinez gonzalez" w:date="2021-06-28T09:19:00Z"/>
          <w:rFonts w:eastAsia="Times New Roman"/>
        </w:rPr>
      </w:pPr>
      <w:del w:id="75" w:author="jose adrian martinez gonzalez" w:date="2021-06-28T09:19:00Z">
        <w:r w:rsidRPr="00775D91" w:rsidDel="00566649">
          <w:rPr>
            <w:rFonts w:eastAsia="Times New Roman"/>
          </w:rPr>
          <w:delText xml:space="preserve"> </w:delText>
        </w:r>
      </w:del>
      <m:oMath>
        <m:sSup>
          <m:sSupPr>
            <m:ctrlPr>
              <w:del w:id="76" w:author="jose adrian martinez gonzalez" w:date="2021-06-28T09:19:00Z">
                <w:rPr>
                  <w:rFonts w:ascii="Cambria Math" w:eastAsia="Times New Roman" w:hAnsi="Cambria Math"/>
                  <w:i/>
                  <w:highlight w:val="yellow"/>
                </w:rPr>
              </w:del>
            </m:ctrlPr>
          </m:sSupPr>
          <m:e>
            <m:r>
              <w:del w:id="77" w:author="jose adrian martinez gonzalez" w:date="2021-06-28T09:19:00Z">
                <w:rPr>
                  <w:rFonts w:ascii="Cambria Math" w:eastAsia="Times New Roman" w:hAnsi="Cambria Math"/>
                  <w:highlight w:val="yellow"/>
                </w:rPr>
                <m:t>s</m:t>
              </w:del>
            </m:r>
          </m:e>
          <m:sup>
            <m:r>
              <w:del w:id="78" w:author="jose adrian martinez gonzalez" w:date="2021-06-28T09:19:00Z">
                <w:rPr>
                  <w:rFonts w:ascii="Cambria Math" w:eastAsia="Times New Roman" w:hAnsi="Cambria Math"/>
                  <w:highlight w:val="yellow"/>
                </w:rPr>
                <m:t>*</m:t>
              </w:del>
            </m:r>
          </m:sup>
        </m:sSup>
        <m:r>
          <w:del w:id="79" w:author="jose adrian martinez gonzalez" w:date="2021-06-28T09:19:00Z">
            <w:rPr>
              <w:rFonts w:ascii="Cambria Math" w:eastAsia="Times New Roman" w:hAnsi="Cambria Math"/>
              <w:highlight w:val="yellow"/>
            </w:rPr>
            <m:t xml:space="preserve"> </m:t>
          </w:del>
        </m:r>
        <m:r>
          <w:del w:id="80" w:author="jose adrian martinez gonzalez" w:date="2021-06-25T10:20:00Z">
            <w:rPr>
              <w:rFonts w:ascii="Cambria Math" w:eastAsia="Times New Roman" w:hAnsi="Cambria Math"/>
              <w:highlight w:val="yellow"/>
            </w:rPr>
            <m:t>=</m:t>
          </w:del>
        </m:r>
        <m:f>
          <m:fPr>
            <m:ctrlPr>
              <w:del w:id="81" w:author="jose adrian martinez gonzalez" w:date="2021-06-28T09:19:00Z">
                <w:rPr>
                  <w:rFonts w:ascii="Cambria Math" w:eastAsia="Times New Roman" w:hAnsi="Cambria Math"/>
                  <w:i/>
                  <w:highlight w:val="yellow"/>
                </w:rPr>
              </w:del>
            </m:ctrlPr>
          </m:fPr>
          <m:num>
            <m:r>
              <w:del w:id="82" w:author="jose adrian martinez gonzalez" w:date="2021-06-28T09:19:00Z">
                <w:rPr>
                  <w:rFonts w:ascii="Cambria Math" w:eastAsia="Times New Roman" w:hAnsi="Cambria Math"/>
                  <w:highlight w:val="yellow"/>
                </w:rPr>
                <m:t>2</m:t>
              </w:del>
            </m:r>
          </m:num>
          <m:den>
            <m:sSup>
              <m:sSupPr>
                <m:ctrlPr>
                  <w:del w:id="83" w:author="jose adrian martinez gonzalez" w:date="2021-06-28T09:19:00Z">
                    <w:rPr>
                      <w:rFonts w:ascii="Cambria Math" w:eastAsia="Times New Roman" w:hAnsi="Cambria Math"/>
                      <w:i/>
                      <w:highlight w:val="yellow"/>
                    </w:rPr>
                  </w:del>
                </m:ctrlPr>
              </m:sSupPr>
              <m:e>
                <m:d>
                  <m:dPr>
                    <m:ctrlPr>
                      <w:del w:id="84" w:author="jose adrian martinez gonzalez" w:date="2021-06-28T09:19:00Z">
                        <w:rPr>
                          <w:rFonts w:ascii="Cambria Math" w:eastAsia="Times New Roman" w:hAnsi="Cambria Math"/>
                          <w:i/>
                          <w:highlight w:val="yellow"/>
                        </w:rPr>
                      </w:del>
                    </m:ctrlPr>
                  </m:dPr>
                  <m:e>
                    <m:sSubSup>
                      <m:sSubSupPr>
                        <m:ctrlPr>
                          <w:del w:id="85" w:author="jose adrian martinez gonzalez" w:date="2021-06-28T09:19:00Z">
                            <w:rPr>
                              <w:rFonts w:ascii="Cambria Math" w:eastAsia="Times New Roman" w:hAnsi="Cambria Math"/>
                              <w:i/>
                              <w:highlight w:val="yellow"/>
                            </w:rPr>
                          </w:del>
                        </m:ctrlPr>
                      </m:sSubSupPr>
                      <m:e>
                        <m:r>
                          <w:del w:id="86" w:author="jose adrian martinez gonzalez" w:date="2021-06-28T09:19:00Z">
                            <w:rPr>
                              <w:rFonts w:ascii="Cambria Math" w:eastAsia="Times New Roman" w:hAnsi="Cambria Math"/>
                              <w:highlight w:val="yellow"/>
                            </w:rPr>
                            <m:t>a</m:t>
                          </w:del>
                        </m:r>
                      </m:e>
                      <m:sub>
                        <m:r>
                          <w:del w:id="87" w:author="jose adrian martinez gonzalez" w:date="2021-06-28T09:19:00Z">
                            <m:rPr>
                              <m:sty m:val="p"/>
                            </m:rPr>
                            <w:rPr>
                              <w:rFonts w:ascii="Cambria Math" w:eastAsia="Times New Roman" w:hAnsi="Cambria Math"/>
                              <w:highlight w:val="yellow"/>
                            </w:rPr>
                            <m:t>BPI</m:t>
                          </w:del>
                        </m:r>
                      </m:sub>
                      <m:sup>
                        <m:r>
                          <w:del w:id="88" w:author="jose adrian martinez gonzalez" w:date="2021-06-28T09:19:00Z">
                            <w:rPr>
                              <w:rFonts w:ascii="Cambria Math" w:eastAsia="Times New Roman" w:hAnsi="Cambria Math"/>
                              <w:highlight w:val="yellow"/>
                            </w:rPr>
                            <m:t>*</m:t>
                          </w:del>
                        </m:r>
                      </m:sup>
                    </m:sSubSup>
                  </m:e>
                </m:d>
              </m:e>
              <m:sup>
                <m:r>
                  <w:del w:id="89" w:author="jose adrian martinez gonzalez" w:date="2021-06-28T09:19:00Z">
                    <w:rPr>
                      <w:rFonts w:ascii="Cambria Math" w:eastAsia="Times New Roman" w:hAnsi="Cambria Math"/>
                      <w:highlight w:val="yellow"/>
                    </w:rPr>
                    <m:t>2</m:t>
                  </w:del>
                </m:r>
              </m:sup>
            </m:sSup>
          </m:den>
        </m:f>
        <m:sSup>
          <m:sSupPr>
            <m:ctrlPr>
              <w:del w:id="90" w:author="jose adrian martinez gonzalez" w:date="2021-06-28T09:19:00Z">
                <w:rPr>
                  <w:rFonts w:ascii="Cambria Math" w:eastAsia="Times New Roman" w:hAnsi="Cambria Math"/>
                  <w:i/>
                  <w:highlight w:val="yellow"/>
                </w:rPr>
              </w:del>
            </m:ctrlPr>
          </m:sSupPr>
          <m:e>
            <m:d>
              <m:dPr>
                <m:ctrlPr>
                  <w:del w:id="91" w:author="jose adrian martinez gonzalez" w:date="2021-06-28T09:19:00Z">
                    <w:rPr>
                      <w:rFonts w:ascii="Cambria Math" w:eastAsia="Times New Roman" w:hAnsi="Cambria Math"/>
                      <w:i/>
                      <w:highlight w:val="yellow"/>
                    </w:rPr>
                  </w:del>
                </m:ctrlPr>
              </m:dPr>
              <m:e>
                <m:r>
                  <w:del w:id="92" w:author="jose adrian martinez gonzalez" w:date="2021-06-28T09:19:00Z">
                    <w:rPr>
                      <w:rFonts w:ascii="Cambria Math" w:eastAsia="Times New Roman" w:hAnsi="Cambria Math"/>
                      <w:highlight w:val="yellow"/>
                    </w:rPr>
                    <m:t>l</m:t>
                  </w:del>
                </m:r>
                <m:r>
                  <w:del w:id="93" w:author="jose adrian martinez gonzalez" w:date="2021-06-28T09:19:00Z">
                    <w:rPr>
                      <w:rFonts w:ascii="Cambria Math" w:eastAsia="Times New Roman" w:hAnsi="Cambria Math"/>
                      <w:highlight w:val="yellow"/>
                    </w:rPr>
                    <m:t>πϕ</m:t>
                  </w:del>
                </m:r>
                <m:sSubSup>
                  <m:sSubSupPr>
                    <m:ctrlPr>
                      <w:del w:id="94" w:author="jose adrian martinez gonzalez" w:date="2021-06-28T09:19:00Z">
                        <w:rPr>
                          <w:rFonts w:ascii="Cambria Math" w:eastAsia="Times New Roman" w:hAnsi="Cambria Math"/>
                          <w:i/>
                          <w:highlight w:val="yellow"/>
                        </w:rPr>
                      </w:del>
                    </m:ctrlPr>
                  </m:sSubSupPr>
                  <m:e>
                    <m:r>
                      <w:del w:id="95" w:author="jose adrian martinez gonzalez" w:date="2021-06-28T09:19:00Z">
                        <w:rPr>
                          <w:rFonts w:ascii="Cambria Math" w:eastAsia="Times New Roman" w:hAnsi="Cambria Math"/>
                          <w:highlight w:val="yellow"/>
                        </w:rPr>
                        <m:t>a</m:t>
                      </w:del>
                    </m:r>
                  </m:e>
                  <m:sub>
                    <m:r>
                      <w:del w:id="96" w:author="jose adrian martinez gonzalez" w:date="2021-06-28T09:19:00Z">
                        <m:rPr>
                          <m:sty m:val="p"/>
                        </m:rPr>
                        <w:rPr>
                          <w:rFonts w:ascii="Cambria Math" w:eastAsia="Times New Roman" w:hAnsi="Cambria Math"/>
                          <w:highlight w:val="yellow"/>
                        </w:rPr>
                        <m:t>BPI</m:t>
                      </w:del>
                    </m:r>
                  </m:sub>
                  <m:sup>
                    <m:r>
                      <w:del w:id="97" w:author="jose adrian martinez gonzalez" w:date="2021-06-28T09:19:00Z">
                        <w:rPr>
                          <w:rFonts w:ascii="Cambria Math" w:eastAsia="Times New Roman" w:hAnsi="Cambria Math"/>
                          <w:highlight w:val="yellow"/>
                        </w:rPr>
                        <m:t>*</m:t>
                      </w:del>
                    </m:r>
                  </m:sup>
                </m:sSubSup>
              </m:e>
            </m:d>
          </m:e>
          <m:sup>
            <m:r>
              <w:del w:id="98" w:author="jose adrian martinez gonzalez" w:date="2021-06-28T09:19:00Z">
                <w:rPr>
                  <w:rFonts w:ascii="Cambria Math" w:eastAsia="Times New Roman" w:hAnsi="Cambria Math"/>
                  <w:highlight w:val="yellow"/>
                </w:rPr>
                <m:t>1/2</m:t>
              </w:del>
            </m:r>
          </m:sup>
        </m:sSup>
        <m:r>
          <w:del w:id="99" w:author="jose adrian martinez gonzalez" w:date="2021-06-25T10:20:00Z">
            <w:rPr>
              <w:rFonts w:ascii="Cambria Math" w:eastAsia="Times New Roman" w:hAnsi="Cambria Math"/>
              <w:highlight w:val="yellow"/>
            </w:rPr>
            <m:t>≈</m:t>
          </w:del>
        </m:r>
        <m:f>
          <m:fPr>
            <m:ctrlPr>
              <w:del w:id="100" w:author="jose adrian martinez gonzalez" w:date="2021-06-28T09:19:00Z">
                <w:rPr>
                  <w:rFonts w:ascii="Cambria Math" w:eastAsia="Times New Roman" w:hAnsi="Cambria Math"/>
                  <w:i/>
                  <w:highlight w:val="yellow"/>
                </w:rPr>
              </w:del>
            </m:ctrlPr>
          </m:fPr>
          <m:num>
            <m:r>
              <w:del w:id="101" w:author="jose adrian martinez gonzalez" w:date="2021-06-28T09:19:00Z">
                <w:rPr>
                  <w:rFonts w:ascii="Cambria Math" w:eastAsia="Times New Roman" w:hAnsi="Cambria Math"/>
                  <w:highlight w:val="yellow"/>
                </w:rPr>
                <m:t>4</m:t>
              </w:del>
            </m:r>
          </m:num>
          <m:den>
            <m:sSubSup>
              <m:sSubSupPr>
                <m:ctrlPr>
                  <w:del w:id="102" w:author="jose adrian martinez gonzalez" w:date="2021-06-28T09:19:00Z">
                    <w:rPr>
                      <w:rFonts w:ascii="Cambria Math" w:eastAsia="Times New Roman" w:hAnsi="Cambria Math"/>
                      <w:i/>
                      <w:highlight w:val="yellow"/>
                    </w:rPr>
                  </w:del>
                </m:ctrlPr>
              </m:sSubSupPr>
              <m:e>
                <m:r>
                  <w:del w:id="103" w:author="jose adrian martinez gonzalez" w:date="2021-06-28T09:19:00Z">
                    <w:rPr>
                      <w:rFonts w:ascii="Cambria Math" w:eastAsia="Times New Roman" w:hAnsi="Cambria Math"/>
                      <w:highlight w:val="yellow"/>
                    </w:rPr>
                    <m:t>a</m:t>
                  </w:del>
                </m:r>
              </m:e>
              <m:sub>
                <m:r>
                  <w:del w:id="104" w:author="jose adrian martinez gonzalez" w:date="2021-06-28T09:19:00Z">
                    <m:rPr>
                      <m:sty m:val="p"/>
                    </m:rPr>
                    <w:rPr>
                      <w:rFonts w:ascii="Cambria Math" w:eastAsia="Times New Roman" w:hAnsi="Cambria Math"/>
                      <w:highlight w:val="yellow"/>
                    </w:rPr>
                    <m:t>BPI</m:t>
                  </w:del>
                </m:r>
              </m:sub>
              <m:sup>
                <m:r>
                  <w:del w:id="105" w:author="jose adrian martinez gonzalez" w:date="2021-06-28T09:19:00Z">
                    <w:rPr>
                      <w:rFonts w:ascii="Cambria Math" w:eastAsia="Times New Roman" w:hAnsi="Cambria Math"/>
                      <w:highlight w:val="yellow"/>
                    </w:rPr>
                    <m:t>*</m:t>
                  </w:del>
                </m:r>
              </m:sup>
            </m:sSubSup>
          </m:den>
        </m:f>
        <m:sSup>
          <m:sSupPr>
            <m:ctrlPr>
              <w:del w:id="106" w:author="jose adrian martinez gonzalez" w:date="2021-06-28T09:19:00Z">
                <w:rPr>
                  <w:rFonts w:ascii="Cambria Math" w:eastAsia="Times New Roman" w:hAnsi="Cambria Math"/>
                  <w:i/>
                  <w:highlight w:val="yellow"/>
                </w:rPr>
              </w:del>
            </m:ctrlPr>
          </m:sSupPr>
          <m:e>
            <m:d>
              <m:dPr>
                <m:ctrlPr>
                  <w:del w:id="107" w:author="jose adrian martinez gonzalez" w:date="2021-06-28T09:19:00Z">
                    <w:rPr>
                      <w:rFonts w:ascii="Cambria Math" w:eastAsia="Times New Roman" w:hAnsi="Cambria Math"/>
                      <w:i/>
                      <w:highlight w:val="yellow"/>
                    </w:rPr>
                  </w:del>
                </m:ctrlPr>
              </m:dPr>
              <m:e>
                <m:rad>
                  <m:radPr>
                    <m:degHide m:val="1"/>
                    <m:ctrlPr>
                      <w:del w:id="108" w:author="jose adrian martinez gonzalez" w:date="2021-06-28T09:19:00Z">
                        <w:rPr>
                          <w:rFonts w:ascii="Cambria Math" w:eastAsia="Times New Roman" w:hAnsi="Cambria Math"/>
                          <w:i/>
                          <w:highlight w:val="yellow"/>
                        </w:rPr>
                      </w:del>
                    </m:ctrlPr>
                  </m:radPr>
                  <m:deg/>
                  <m:e>
                    <m:r>
                      <w:del w:id="109" w:author="jose adrian martinez gonzalez" w:date="2021-06-28T09:19:00Z">
                        <w:rPr>
                          <w:rFonts w:ascii="Cambria Math" w:eastAsia="Times New Roman" w:hAnsi="Cambria Math"/>
                          <w:highlight w:val="yellow"/>
                        </w:rPr>
                        <m:t>3</m:t>
                      </w:del>
                    </m:r>
                  </m:e>
                </m:rad>
                <m:r>
                  <w:del w:id="110" w:author="jose adrian martinez gonzalez" w:date="2021-06-28T09:19:00Z">
                    <w:rPr>
                      <w:rFonts w:ascii="Cambria Math" w:eastAsia="Times New Roman" w:hAnsi="Cambria Math"/>
                      <w:highlight w:val="yellow"/>
                    </w:rPr>
                    <m:t xml:space="preserve"> πϕ</m:t>
                  </w:del>
                </m:r>
              </m:e>
            </m:d>
          </m:e>
          <m:sup>
            <m:r>
              <w:del w:id="111" w:author="jose adrian martinez gonzalez" w:date="2021-06-28T09:19:00Z">
                <w:rPr>
                  <w:rFonts w:ascii="Cambria Math" w:eastAsia="Times New Roman" w:hAnsi="Cambria Math"/>
                  <w:highlight w:val="yellow"/>
                </w:rPr>
                <m:t>1/2</m:t>
              </w:del>
            </m:r>
          </m:sup>
        </m:sSup>
      </m:oMath>
      <w:del w:id="112" w:author="jose adrian martinez gonzalez" w:date="2021-06-28T09:19:00Z">
        <w:r w:rsidRPr="00775D91" w:rsidDel="00566649">
          <w:rPr>
            <w:rFonts w:eastAsia="Times New Roman"/>
          </w:rPr>
          <w:tab/>
        </w:r>
        <w:r w:rsidRPr="00775D91" w:rsidDel="00566649">
          <w:rPr>
            <w:rFonts w:eastAsia="Times New Roman"/>
          </w:rPr>
          <w:tab/>
          <w:delText xml:space="preserve">                    </w:delText>
        </w:r>
        <w:r w:rsidR="00B94B70" w:rsidDel="00566649">
          <w:rPr>
            <w:rFonts w:eastAsia="Times New Roman"/>
          </w:rPr>
          <w:delText xml:space="preserve">     </w:delText>
        </w:r>
        <w:r w:rsidRPr="00775D91" w:rsidDel="00566649">
          <w:rPr>
            <w:rFonts w:eastAsia="Times New Roman"/>
          </w:rPr>
          <w:delText xml:space="preserve">   </w:delText>
        </w:r>
        <w:r w:rsidRPr="00775D91" w:rsidDel="00566649">
          <w:rPr>
            <w:rFonts w:eastAsia="Times New Roman"/>
          </w:rPr>
          <w:tab/>
          <w:delText xml:space="preserve">     </w:delText>
        </w:r>
        <w:r w:rsidR="00B94B70" w:rsidDel="00566649">
          <w:rPr>
            <w:rFonts w:eastAsia="Times New Roman"/>
          </w:rPr>
          <w:delText xml:space="preserve">                  </w:delText>
        </w:r>
        <w:r w:rsidRPr="00775D91" w:rsidDel="00566649">
          <w:rPr>
            <w:rFonts w:eastAsia="Times New Roman"/>
          </w:rPr>
          <w:delText>(S2)</w:delText>
        </w:r>
      </w:del>
    </w:p>
    <w:p w14:paraId="1256B0B9" w14:textId="4633494E" w:rsidR="00236172" w:rsidRPr="00775D91" w:rsidDel="00566649" w:rsidRDefault="00236172" w:rsidP="00236172">
      <w:pPr>
        <w:spacing w:line="360" w:lineRule="auto"/>
        <w:rPr>
          <w:del w:id="113" w:author="jose adrian martinez gonzalez" w:date="2021-06-28T09:19:00Z"/>
        </w:rPr>
      </w:pPr>
      <w:del w:id="114" w:author="jose adrian martinez gonzalez" w:date="2021-06-28T09:19:00Z">
        <w:r w:rsidRPr="00775D91" w:rsidDel="00566649">
          <w:rPr>
            <w:rFonts w:eastAsia="Times New Roman"/>
          </w:rPr>
          <w:delText xml:space="preserve">From </w:delText>
        </w:r>
        <w:r w:rsidDel="00566649">
          <w:rPr>
            <w:rFonts w:eastAsia="Times New Roman"/>
          </w:rPr>
          <w:delText>Equation</w:delText>
        </w:r>
        <w:r w:rsidRPr="00775D91" w:rsidDel="00566649">
          <w:rPr>
            <w:rFonts w:eastAsia="Times New Roman"/>
          </w:rPr>
          <w:delText xml:space="preserve"> S1 and S2 we can obtain the contribution of each unit cell to the free energy for bulk (undistorted) and confined (distorted) BPI as a result of the interfacial contribution of the polymerized disclination lines. For bulk, we have </w:delText>
        </w:r>
      </w:del>
      <m:oMath>
        <m:sSubSup>
          <m:sSubSupPr>
            <m:ctrlPr>
              <w:del w:id="115" w:author="jose adrian martinez gonzalez" w:date="2021-06-28T09:19:00Z">
                <w:rPr>
                  <w:rFonts w:ascii="Cambria Math" w:eastAsia="Times New Roman" w:hAnsi="Cambria Math"/>
                  <w:i/>
                </w:rPr>
              </w:del>
            </m:ctrlPr>
          </m:sSubSupPr>
          <m:e>
            <m:r>
              <w:del w:id="116" w:author="jose adrian martinez gonzalez" w:date="2021-06-28T09:19:00Z">
                <w:rPr>
                  <w:rFonts w:ascii="Cambria Math" w:eastAsia="Times New Roman" w:hAnsi="Cambria Math"/>
                </w:rPr>
                <m:t>a</m:t>
              </w:del>
            </m:r>
          </m:e>
          <m:sub>
            <m:r>
              <w:del w:id="117" w:author="jose adrian martinez gonzalez" w:date="2021-06-28T09:19:00Z">
                <m:rPr>
                  <m:sty m:val="p"/>
                </m:rPr>
                <w:rPr>
                  <w:rFonts w:ascii="Cambria Math" w:eastAsia="Times New Roman" w:hAnsi="Cambria Math"/>
                </w:rPr>
                <m:t>BPI</m:t>
              </w:del>
            </m:r>
          </m:sub>
          <m:sup>
            <m:r>
              <w:del w:id="118" w:author="jose adrian martinez gonzalez" w:date="2021-06-28T09:19:00Z">
                <w:rPr>
                  <w:rFonts w:ascii="Cambria Math" w:eastAsia="Times New Roman" w:hAnsi="Cambria Math"/>
                </w:rPr>
                <m:t>3</m:t>
              </w:del>
            </m:r>
          </m:sup>
        </m:sSubSup>
        <m:r>
          <w:del w:id="119" w:author="jose adrian martinez gonzalez" w:date="2021-06-28T09:19:00Z">
            <w:rPr>
              <w:rFonts w:ascii="Cambria Math" w:eastAsia="Times New Roman" w:hAnsi="Cambria Math"/>
            </w:rPr>
            <m:t>σs=</m:t>
          </w:del>
        </m:r>
        <m:sSubSup>
          <m:sSubSupPr>
            <m:ctrlPr>
              <w:del w:id="120" w:author="jose adrian martinez gonzalez" w:date="2021-06-28T09:19:00Z">
                <w:rPr>
                  <w:rFonts w:ascii="Cambria Math" w:eastAsia="Times New Roman" w:hAnsi="Cambria Math"/>
                  <w:i/>
                </w:rPr>
              </w:del>
            </m:ctrlPr>
          </m:sSubSupPr>
          <m:e>
            <m:r>
              <w:del w:id="121" w:author="jose adrian martinez gonzalez" w:date="2021-06-28T09:19:00Z">
                <w:rPr>
                  <w:rFonts w:ascii="Cambria Math" w:eastAsia="Times New Roman" w:hAnsi="Cambria Math"/>
                </w:rPr>
                <m:t>a</m:t>
              </w:del>
            </m:r>
          </m:e>
          <m:sub>
            <m:r>
              <w:del w:id="122" w:author="jose adrian martinez gonzalez" w:date="2021-06-28T09:19:00Z">
                <m:rPr>
                  <m:sty m:val="p"/>
                </m:rPr>
                <w:rPr>
                  <w:rFonts w:ascii="Cambria Math" w:eastAsia="Times New Roman" w:hAnsi="Cambria Math"/>
                </w:rPr>
                <m:t>BPI</m:t>
              </w:del>
            </m:r>
          </m:sub>
          <m:sup>
            <m:r>
              <w:del w:id="123" w:author="jose adrian martinez gonzalez" w:date="2021-06-28T09:19:00Z">
                <w:rPr>
                  <w:rFonts w:ascii="Cambria Math" w:eastAsia="Times New Roman" w:hAnsi="Cambria Math"/>
                </w:rPr>
                <m:t>2</m:t>
              </w:del>
            </m:r>
          </m:sup>
        </m:sSubSup>
        <m:r>
          <w:del w:id="124" w:author="jose adrian martinez gonzalez" w:date="2021-06-28T09:19:00Z">
            <w:rPr>
              <w:rFonts w:ascii="Cambria Math" w:eastAsia="Times New Roman" w:hAnsi="Cambria Math"/>
            </w:rPr>
            <m:t>σ</m:t>
          </w:del>
        </m:r>
        <m:sSup>
          <m:sSupPr>
            <m:ctrlPr>
              <w:del w:id="125" w:author="jose adrian martinez gonzalez" w:date="2021-06-28T09:19:00Z">
                <w:rPr>
                  <w:rFonts w:ascii="Cambria Math" w:eastAsia="Times New Roman" w:hAnsi="Cambria Math"/>
                  <w:i/>
                </w:rPr>
              </w:del>
            </m:ctrlPr>
          </m:sSupPr>
          <m:e>
            <m:d>
              <m:dPr>
                <m:ctrlPr>
                  <w:del w:id="126" w:author="jose adrian martinez gonzalez" w:date="2021-06-28T09:19:00Z">
                    <w:rPr>
                      <w:rFonts w:ascii="Cambria Math" w:eastAsia="Times New Roman" w:hAnsi="Cambria Math"/>
                      <w:i/>
                    </w:rPr>
                  </w:del>
                </m:ctrlPr>
              </m:dPr>
              <m:e>
                <m:rad>
                  <m:radPr>
                    <m:degHide m:val="1"/>
                    <m:ctrlPr>
                      <w:del w:id="127" w:author="jose adrian martinez gonzalez" w:date="2021-06-28T09:19:00Z">
                        <w:rPr>
                          <w:rFonts w:ascii="Cambria Math" w:eastAsia="Times New Roman" w:hAnsi="Cambria Math"/>
                          <w:i/>
                        </w:rPr>
                      </w:del>
                    </m:ctrlPr>
                  </m:radPr>
                  <m:deg/>
                  <m:e>
                    <m:r>
                      <w:del w:id="128" w:author="jose adrian martinez gonzalez" w:date="2021-06-28T09:19:00Z">
                        <w:rPr>
                          <w:rFonts w:ascii="Cambria Math" w:eastAsia="Times New Roman" w:hAnsi="Cambria Math"/>
                        </w:rPr>
                        <m:t>3</m:t>
                      </w:del>
                    </m:r>
                  </m:e>
                </m:rad>
                <m:r>
                  <w:del w:id="129" w:author="jose adrian martinez gonzalez" w:date="2021-06-28T09:19:00Z">
                    <w:rPr>
                      <w:rFonts w:ascii="Cambria Math" w:eastAsia="Times New Roman" w:hAnsi="Cambria Math"/>
                    </w:rPr>
                    <m:t xml:space="preserve"> πϕ</m:t>
                  </w:del>
                </m:r>
              </m:e>
            </m:d>
          </m:e>
          <m:sup>
            <m:r>
              <w:del w:id="130" w:author="jose adrian martinez gonzalez" w:date="2021-06-28T09:19:00Z">
                <w:rPr>
                  <w:rFonts w:ascii="Cambria Math" w:eastAsia="Times New Roman" w:hAnsi="Cambria Math"/>
                </w:rPr>
                <m:t>1/2</m:t>
              </w:del>
            </m:r>
          </m:sup>
        </m:sSup>
      </m:oMath>
      <w:del w:id="131" w:author="jose adrian martinez gonzalez" w:date="2021-06-28T09:19:00Z">
        <w:r w:rsidRPr="00775D91" w:rsidDel="00566649">
          <w:rPr>
            <w:rFonts w:eastAsia="Times New Roman"/>
          </w:rPr>
          <w:delText xml:space="preserve">, while for droplet confinement </w:delText>
        </w:r>
      </w:del>
      <m:oMath>
        <m:sSubSup>
          <m:sSubSupPr>
            <m:ctrlPr>
              <w:del w:id="132" w:author="jose adrian martinez gonzalez" w:date="2021-06-28T09:19:00Z">
                <w:rPr>
                  <w:rFonts w:ascii="Cambria Math" w:eastAsia="Times New Roman" w:hAnsi="Cambria Math"/>
                  <w:i/>
                </w:rPr>
              </w:del>
            </m:ctrlPr>
          </m:sSubSupPr>
          <m:e>
            <m:r>
              <w:del w:id="133" w:author="jose adrian martinez gonzalez" w:date="2021-06-28T09:19:00Z">
                <w:rPr>
                  <w:rFonts w:ascii="Cambria Math" w:eastAsia="Times New Roman" w:hAnsi="Cambria Math"/>
                </w:rPr>
                <m:t>a</m:t>
              </w:del>
            </m:r>
          </m:e>
          <m:sub>
            <m:r>
              <w:del w:id="134" w:author="jose adrian martinez gonzalez" w:date="2021-06-28T09:19:00Z">
                <m:rPr>
                  <m:sty m:val="p"/>
                </m:rPr>
                <w:rPr>
                  <w:rFonts w:ascii="Cambria Math" w:eastAsia="Times New Roman" w:hAnsi="Cambria Math"/>
                </w:rPr>
                <m:t>BPI</m:t>
              </w:del>
            </m:r>
          </m:sub>
          <m:sup>
            <m:r>
              <w:del w:id="135" w:author="jose adrian martinez gonzalez" w:date="2021-06-28T09:19:00Z">
                <w:rPr>
                  <w:rFonts w:ascii="Cambria Math" w:eastAsia="Times New Roman" w:hAnsi="Cambria Math"/>
                </w:rPr>
                <m:t>*3</m:t>
              </w:del>
            </m:r>
          </m:sup>
        </m:sSubSup>
        <m:r>
          <w:del w:id="136" w:author="jose adrian martinez gonzalez" w:date="2021-06-28T09:19:00Z">
            <w:rPr>
              <w:rFonts w:ascii="Cambria Math" w:eastAsia="Times New Roman" w:hAnsi="Cambria Math"/>
            </w:rPr>
            <m:t>σ</m:t>
          </w:del>
        </m:r>
        <m:sSup>
          <m:sSupPr>
            <m:ctrlPr>
              <w:del w:id="137" w:author="jose adrian martinez gonzalez" w:date="2021-06-28T09:19:00Z">
                <w:rPr>
                  <w:rFonts w:ascii="Cambria Math" w:eastAsia="Times New Roman" w:hAnsi="Cambria Math"/>
                  <w:i/>
                </w:rPr>
              </w:del>
            </m:ctrlPr>
          </m:sSupPr>
          <m:e>
            <m:r>
              <w:del w:id="138" w:author="jose adrian martinez gonzalez" w:date="2021-06-28T09:19:00Z">
                <w:rPr>
                  <w:rFonts w:ascii="Cambria Math" w:eastAsia="Times New Roman" w:hAnsi="Cambria Math"/>
                </w:rPr>
                <m:t>s</m:t>
              </w:del>
            </m:r>
          </m:e>
          <m:sup>
            <m:r>
              <w:del w:id="139" w:author="jose adrian martinez gonzalez" w:date="2021-06-28T09:19:00Z">
                <w:rPr>
                  <w:rFonts w:ascii="Cambria Math" w:eastAsia="Times New Roman" w:hAnsi="Cambria Math"/>
                </w:rPr>
                <m:t>*</m:t>
              </w:del>
            </m:r>
          </m:sup>
        </m:sSup>
        <m:r>
          <w:del w:id="140" w:author="jose adrian martinez gonzalez" w:date="2021-06-28T09:19:00Z">
            <w:rPr>
              <w:rFonts w:ascii="Cambria Math" w:eastAsia="Times New Roman" w:hAnsi="Cambria Math"/>
            </w:rPr>
            <m:t>≈</m:t>
          </w:del>
        </m:r>
        <m:sSubSup>
          <m:sSubSupPr>
            <m:ctrlPr>
              <w:del w:id="141" w:author="jose adrian martinez gonzalez" w:date="2021-06-28T09:19:00Z">
                <w:rPr>
                  <w:rFonts w:ascii="Cambria Math" w:eastAsia="Times New Roman" w:hAnsi="Cambria Math"/>
                  <w:i/>
                </w:rPr>
              </w:del>
            </m:ctrlPr>
          </m:sSubSupPr>
          <m:e>
            <m:r>
              <w:del w:id="142" w:author="jose adrian martinez gonzalez" w:date="2021-06-28T09:19:00Z">
                <w:rPr>
                  <w:rFonts w:ascii="Cambria Math" w:eastAsia="Times New Roman" w:hAnsi="Cambria Math"/>
                </w:rPr>
                <m:t>a</m:t>
              </w:del>
            </m:r>
          </m:e>
          <m:sub>
            <m:r>
              <w:del w:id="143" w:author="jose adrian martinez gonzalez" w:date="2021-06-28T09:19:00Z">
                <m:rPr>
                  <m:sty m:val="p"/>
                </m:rPr>
                <w:rPr>
                  <w:rFonts w:ascii="Cambria Math" w:eastAsia="Times New Roman" w:hAnsi="Cambria Math"/>
                </w:rPr>
                <m:t>BPI</m:t>
              </w:del>
            </m:r>
          </m:sub>
          <m:sup>
            <m:r>
              <w:del w:id="144" w:author="jose adrian martinez gonzalez" w:date="2021-06-28T09:19:00Z">
                <w:rPr>
                  <w:rFonts w:ascii="Cambria Math" w:eastAsia="Times New Roman" w:hAnsi="Cambria Math"/>
                </w:rPr>
                <m:t>*2</m:t>
              </w:del>
            </m:r>
          </m:sup>
        </m:sSubSup>
        <m:r>
          <w:del w:id="145" w:author="jose adrian martinez gonzalez" w:date="2021-06-28T09:19:00Z">
            <w:rPr>
              <w:rFonts w:ascii="Cambria Math" w:eastAsia="Times New Roman" w:hAnsi="Cambria Math"/>
            </w:rPr>
            <m:t>σ</m:t>
          </w:del>
        </m:r>
        <m:sSup>
          <m:sSupPr>
            <m:ctrlPr>
              <w:del w:id="146" w:author="jose adrian martinez gonzalez" w:date="2021-06-28T09:19:00Z">
                <w:rPr>
                  <w:rFonts w:ascii="Cambria Math" w:eastAsia="Times New Roman" w:hAnsi="Cambria Math"/>
                  <w:i/>
                </w:rPr>
              </w:del>
            </m:ctrlPr>
          </m:sSupPr>
          <m:e>
            <m:d>
              <m:dPr>
                <m:ctrlPr>
                  <w:del w:id="147" w:author="jose adrian martinez gonzalez" w:date="2021-06-28T09:19:00Z">
                    <w:rPr>
                      <w:rFonts w:ascii="Cambria Math" w:eastAsia="Times New Roman" w:hAnsi="Cambria Math"/>
                      <w:i/>
                    </w:rPr>
                  </w:del>
                </m:ctrlPr>
              </m:dPr>
              <m:e>
                <m:rad>
                  <m:radPr>
                    <m:degHide m:val="1"/>
                    <m:ctrlPr>
                      <w:del w:id="148" w:author="jose adrian martinez gonzalez" w:date="2021-06-28T09:19:00Z">
                        <w:rPr>
                          <w:rFonts w:ascii="Cambria Math" w:eastAsia="Times New Roman" w:hAnsi="Cambria Math"/>
                          <w:i/>
                        </w:rPr>
                      </w:del>
                    </m:ctrlPr>
                  </m:radPr>
                  <m:deg/>
                  <m:e>
                    <m:r>
                      <w:del w:id="149" w:author="jose adrian martinez gonzalez" w:date="2021-06-28T09:19:00Z">
                        <w:rPr>
                          <w:rFonts w:ascii="Cambria Math" w:eastAsia="Times New Roman" w:hAnsi="Cambria Math"/>
                        </w:rPr>
                        <m:t>3</m:t>
                      </w:del>
                    </m:r>
                  </m:e>
                </m:rad>
                <m:r>
                  <w:del w:id="150" w:author="jose adrian martinez gonzalez" w:date="2021-06-28T09:19:00Z">
                    <w:rPr>
                      <w:rFonts w:ascii="Cambria Math" w:eastAsia="Times New Roman" w:hAnsi="Cambria Math"/>
                    </w:rPr>
                    <m:t xml:space="preserve"> πϕ</m:t>
                  </w:del>
                </m:r>
              </m:e>
            </m:d>
          </m:e>
          <m:sup>
            <m:r>
              <w:del w:id="151" w:author="jose adrian martinez gonzalez" w:date="2021-06-28T09:19:00Z">
                <w:rPr>
                  <w:rFonts w:ascii="Cambria Math" w:eastAsia="Times New Roman" w:hAnsi="Cambria Math"/>
                </w:rPr>
                <m:t>1/2</m:t>
              </w:del>
            </m:r>
          </m:sup>
        </m:sSup>
      </m:oMath>
      <w:del w:id="152" w:author="jose adrian martinez gonzalez" w:date="2021-06-28T09:19:00Z">
        <w:r w:rsidRPr="00775D91" w:rsidDel="00566649">
          <w:rPr>
            <w:rFonts w:eastAsia="Times New Roman"/>
          </w:rPr>
          <w:delText>.</w:delText>
        </w:r>
      </w:del>
    </w:p>
    <w:p w14:paraId="30936397" w14:textId="77777777" w:rsidR="00236172" w:rsidRPr="00775D91" w:rsidRDefault="00236172" w:rsidP="00236172">
      <w:pPr>
        <w:spacing w:line="360" w:lineRule="auto"/>
        <w:rPr>
          <w:b/>
          <w:bCs/>
        </w:rPr>
      </w:pPr>
      <w:proofErr w:type="spellStart"/>
      <w:r w:rsidRPr="00775D91">
        <w:rPr>
          <w:b/>
          <w:bCs/>
        </w:rPr>
        <w:t>Continuum</w:t>
      </w:r>
      <w:proofErr w:type="spellEnd"/>
      <w:r w:rsidRPr="00775D91">
        <w:rPr>
          <w:b/>
          <w:bCs/>
        </w:rPr>
        <w:t xml:space="preserve"> </w:t>
      </w:r>
      <w:proofErr w:type="spellStart"/>
      <w:r w:rsidRPr="00775D91">
        <w:rPr>
          <w:b/>
          <w:bCs/>
        </w:rPr>
        <w:t>simulations</w:t>
      </w:r>
      <w:proofErr w:type="spellEnd"/>
    </w:p>
    <w:p w14:paraId="216064A9" w14:textId="129B62BE" w:rsidR="00236172" w:rsidRPr="00775D91" w:rsidRDefault="00236172" w:rsidP="00535B2A">
      <w:pPr>
        <w:autoSpaceDE w:val="0"/>
        <w:autoSpaceDN w:val="0"/>
        <w:adjustRightInd w:val="0"/>
        <w:spacing w:line="360" w:lineRule="auto"/>
        <w:jc w:val="both"/>
        <w:rPr>
          <w:color w:val="000000" w:themeColor="text1"/>
        </w:rPr>
      </w:pPr>
      <w:r w:rsidRPr="00775D91">
        <w:rPr>
          <w:color w:val="000000"/>
        </w:rPr>
        <w:t xml:space="preserve">A Landau-de Gennes mean field theoretical approach was successfully used to </w:t>
      </w:r>
      <w:proofErr w:type="spellStart"/>
      <w:r w:rsidRPr="00775D91">
        <w:rPr>
          <w:color w:val="000000"/>
        </w:rPr>
        <w:t>model</w:t>
      </w:r>
      <w:proofErr w:type="spellEnd"/>
      <w:r w:rsidRPr="00775D91">
        <w:rPr>
          <w:color w:val="000000"/>
        </w:rPr>
        <w:t xml:space="preserve"> </w:t>
      </w:r>
      <w:proofErr w:type="spellStart"/>
      <w:r w:rsidRPr="00775D91">
        <w:rPr>
          <w:color w:val="000000"/>
        </w:rPr>
        <w:t>confined</w:t>
      </w:r>
      <w:proofErr w:type="spellEnd"/>
      <w:r w:rsidRPr="00775D91">
        <w:rPr>
          <w:color w:val="000000"/>
        </w:rPr>
        <w:t xml:space="preserve"> LCs</w:t>
      </w:r>
      <w:r w:rsidRPr="00775D91">
        <w:rPr>
          <w:color w:val="000000"/>
        </w:rPr>
        <w:fldChar w:fldCharType="begin" w:fldLock="1"/>
      </w:r>
      <w:r w:rsidRPr="00775D91">
        <w:rPr>
          <w:color w:val="000000"/>
        </w:rPr>
        <w:instrText>ADDIN CSL_CITATION {"citationItems":[{"id":"ITEM-1","itemData":{"DOI":"10.1080/02678290903056095","ISSN":"0267-8292","abstract":"Phenomenological Landau-de Gennesmodelling based on the free energy of nematic liquid crystal colloids is reviewed. Nematic phase, gradient of order, and surface anchoring contributions to the total free energy are used. The numerical finite difference relaxation technique is explained as an efficient tool for the minimisation of the free energy. Effects of the mesh and mesh allocation are discussed. Various conceptually different colloidal structures are calculated to show the universality of themodel. Single particles, dipolar-quadrupolar dimers, entangled dimers, dimers bound by escaped hyperbolic rings, and hierarchically patterned Saturn-ring colloidal superstructures are presented. © 2009 Taylor &amp; Francis.","author":[{"dropping-particle":"","family":"Ravnik","given":"Miha","non-dropping-particle":"","parse-names":false,"suffix":""},{"dropping-particle":"","family":"Žumer","given":"Slobodan","non-dropping-particle":"","parse-names":false,"suffix":""}],"container-title":"Liquid Crystals","id":"ITEM-1","issue":"10-11","issued":{"date-parts":[["2009","10","8"]]},"page":"1201-1214","publisher":" Taylor &amp; Francis ","title":"Landau–de Gennes modelling of nematic liquid crystal colloids","type":"article-journal","volume":"36"},"uris":["http://www.mendeley.com/documents/?uuid=93344fe9-c6cb-3a1d-9442-1da78883eca6"]},{"id":"ITEM-2","itemData":{"DOI":"10.1080/02678290903057390","ISSN":"0267-8292","abstract":"We review recent numerical work investigating the equilibrium phase diagram, and the dynamics of the cholesteric blue phases. In equilibrium numerical results confirm the predictions of the classic analytical theories, and extend them to incorporate different values of the elastic constants, or the effects of an applied electric field. There is a striking increase in the stability of blue phase I in systems where the cholesteric undergoes helical sense inversion, and the anomalous electrostriction observed in this phase is reproduced. Solving the equations of motion allows us to present results for the phase transition kinetics of blue phase I under dielectric or flexoelectric coupling to an applied electric field. We also present simulations of the blue phases in a flow field, showing how the disclination network acts to oppose the flow. The results are based on the Landau-de Gennes expansion of the liquid crystal free energy: that such a simple and elegant theory can predict such complex and subtle physical behaviour is remarkable. © 2009 Taylor &amp; Francis.","author":[{"dropping-particle":"","family":"Alexander","given":"G. P.","non-dropping-particle":"","parse-names":false,"suffix":""},{"dropping-particle":"","family":"Yeomans","given":"J. M.","non-dropping-particle":"","parse-names":false,"suffix":""}],"container-title":"Liquid Crystals","id":"ITEM-2","issue":"10-11","issued":{"date-parts":[["2009","10","18"]]},"page":"1215-1227","publisher":" Taylor &amp; Francis ","title":"Numerical results for the blue phases","type":"article-journal","volume":"36"},"uris":["http://www.mendeley.com/documents/?uuid=bcb15635-8a52-33e2-b370-59367ef8fa75"]}],"mendeley":{"formattedCitation":"&lt;sup&gt;36,37&lt;/sup&gt;","plainTextFormattedCitation":"36,37"},"properties":{"noteIndex":0},"schema":"https://github.com/citation-style-language/schema/raw/master/csl-citation.json"}</w:instrText>
      </w:r>
      <w:r w:rsidRPr="00775D91">
        <w:rPr>
          <w:color w:val="000000"/>
        </w:rPr>
        <w:fldChar w:fldCharType="separate"/>
      </w:r>
      <w:del w:id="153" w:author="jose adrian martinez gonzalez" w:date="2021-06-28T09:31:00Z">
        <w:r w:rsidRPr="00775D91" w:rsidDel="00FD3213">
          <w:rPr>
            <w:noProof/>
            <w:color w:val="000000"/>
            <w:vertAlign w:val="superscript"/>
          </w:rPr>
          <w:delText>5</w:delText>
        </w:r>
      </w:del>
      <w:ins w:id="154" w:author="jose adrian martinez gonzalez" w:date="2021-06-28T09:31:00Z">
        <w:r w:rsidR="00FD3213">
          <w:rPr>
            <w:noProof/>
            <w:color w:val="000000"/>
            <w:vertAlign w:val="superscript"/>
          </w:rPr>
          <w:t>1</w:t>
        </w:r>
      </w:ins>
      <w:r w:rsidRPr="00775D91">
        <w:rPr>
          <w:noProof/>
          <w:color w:val="000000"/>
          <w:vertAlign w:val="superscript"/>
        </w:rPr>
        <w:t>,</w:t>
      </w:r>
      <w:r w:rsidRPr="00775D91">
        <w:rPr>
          <w:color w:val="000000"/>
        </w:rPr>
        <w:fldChar w:fldCharType="end"/>
      </w:r>
      <w:ins w:id="155" w:author="jose adrian martinez gonzalez" w:date="2021-06-28T09:31:00Z">
        <w:r w:rsidR="00FD3213">
          <w:rPr>
            <w:color w:val="000000"/>
            <w:vertAlign w:val="superscript"/>
          </w:rPr>
          <w:t>2</w:t>
        </w:r>
      </w:ins>
      <w:del w:id="156" w:author="jose adrian martinez gonzalez" w:date="2021-06-28T09:31:00Z">
        <w:r w:rsidRPr="00775D91" w:rsidDel="00FD3213">
          <w:rPr>
            <w:color w:val="000000"/>
            <w:vertAlign w:val="superscript"/>
          </w:rPr>
          <w:delText>6</w:delText>
        </w:r>
      </w:del>
      <w:r w:rsidRPr="00775D91">
        <w:rPr>
          <w:color w:val="000000"/>
        </w:rPr>
        <w:t xml:space="preserve">. Under the Landau-de Gennes framework, the free energy, </w:t>
      </w:r>
      <w:r w:rsidRPr="00775D91">
        <w:rPr>
          <w:i/>
          <w:iCs/>
          <w:color w:val="000000"/>
        </w:rPr>
        <w:t>F</w:t>
      </w:r>
      <w:r w:rsidRPr="00775D91">
        <w:rPr>
          <w:color w:val="000000"/>
        </w:rPr>
        <w:t xml:space="preserve">, of the system is a function of the symmetric and traceless tensor, </w:t>
      </w:r>
      <w:r w:rsidRPr="00775D91">
        <w:rPr>
          <w:b/>
          <w:bCs/>
          <w:i/>
          <w:iCs/>
          <w:color w:val="000000"/>
        </w:rPr>
        <w:t>Q</w:t>
      </w:r>
      <w:r w:rsidRPr="00775D91">
        <w:rPr>
          <w:color w:val="000000"/>
        </w:rPr>
        <w:t xml:space="preserve">, given by </w:t>
      </w:r>
      <w:r w:rsidRPr="00775D91">
        <w:rPr>
          <w:i/>
          <w:color w:val="000000" w:themeColor="text1"/>
        </w:rPr>
        <w:t>Q</w:t>
      </w:r>
      <w:r w:rsidRPr="00775D91">
        <w:rPr>
          <w:i/>
          <w:color w:val="000000" w:themeColor="text1"/>
          <w:vertAlign w:val="subscript"/>
        </w:rPr>
        <w:t>ij</w:t>
      </w:r>
      <w:r w:rsidRPr="00775D91">
        <w:rPr>
          <w:i/>
          <w:color w:val="000000" w:themeColor="text1"/>
        </w:rPr>
        <w:t>=S (n</w:t>
      </w:r>
      <w:r w:rsidRPr="00775D91">
        <w:rPr>
          <w:i/>
          <w:color w:val="000000" w:themeColor="text1"/>
          <w:vertAlign w:val="subscript"/>
        </w:rPr>
        <w:t>i</w:t>
      </w:r>
      <w:r w:rsidRPr="00775D91">
        <w:rPr>
          <w:i/>
          <w:color w:val="000000" w:themeColor="text1"/>
        </w:rPr>
        <w:t xml:space="preserve"> n</w:t>
      </w:r>
      <w:r w:rsidRPr="00775D91">
        <w:rPr>
          <w:i/>
          <w:color w:val="000000" w:themeColor="text1"/>
          <w:vertAlign w:val="subscript"/>
        </w:rPr>
        <w:t>j</w:t>
      </w:r>
      <w:r w:rsidRPr="00775D91">
        <w:rPr>
          <w:i/>
          <w:color w:val="000000" w:themeColor="text1"/>
        </w:rPr>
        <w:t xml:space="preserve"> -</w:t>
      </w:r>
      <w:r w:rsidRPr="00775D91">
        <w:rPr>
          <w:color w:val="000000" w:themeColor="text1"/>
        </w:rPr>
        <w:t xml:space="preserve">1/3 </w:t>
      </w:r>
      <w:r w:rsidRPr="00775D91">
        <w:rPr>
          <w:i/>
          <w:color w:val="000000" w:themeColor="text1"/>
        </w:rPr>
        <w:sym w:font="Symbol" w:char="F064"/>
      </w:r>
      <w:r w:rsidRPr="00775D91">
        <w:rPr>
          <w:i/>
          <w:color w:val="000000" w:themeColor="text1"/>
          <w:vertAlign w:val="subscript"/>
        </w:rPr>
        <w:t>ij</w:t>
      </w:r>
      <w:r w:rsidRPr="00775D91">
        <w:rPr>
          <w:i/>
          <w:color w:val="000000" w:themeColor="text1"/>
        </w:rPr>
        <w:t xml:space="preserve">), </w:t>
      </w:r>
      <w:r w:rsidRPr="00775D91">
        <w:rPr>
          <w:color w:val="000000" w:themeColor="text1"/>
        </w:rPr>
        <w:t xml:space="preserve">where </w:t>
      </w:r>
      <w:r w:rsidRPr="00775D91">
        <w:rPr>
          <w:i/>
          <w:color w:val="000000" w:themeColor="text1"/>
        </w:rPr>
        <w:t>S</w:t>
      </w:r>
      <w:r w:rsidRPr="00775D91">
        <w:rPr>
          <w:color w:val="000000" w:themeColor="text1"/>
        </w:rPr>
        <w:t xml:space="preserve"> is the scalar order parameter and</w:t>
      </w:r>
      <w:r w:rsidRPr="00775D91">
        <w:rPr>
          <w:i/>
          <w:color w:val="000000" w:themeColor="text1"/>
        </w:rPr>
        <w:t xml:space="preserve"> n</w:t>
      </w:r>
      <w:r w:rsidRPr="00775D91">
        <w:rPr>
          <w:i/>
          <w:color w:val="000000" w:themeColor="text1"/>
          <w:vertAlign w:val="subscript"/>
        </w:rPr>
        <w:t>i</w:t>
      </w:r>
      <w:r w:rsidRPr="00775D91">
        <w:rPr>
          <w:color w:val="000000" w:themeColor="text1"/>
        </w:rPr>
        <w:t xml:space="preserve"> are the components of the local director vector (</w:t>
      </w:r>
      <w:r w:rsidRPr="00775D91">
        <w:rPr>
          <w:i/>
          <w:color w:val="000000" w:themeColor="text1"/>
        </w:rPr>
        <w:t>i, j</w:t>
      </w:r>
      <w:r w:rsidRPr="00775D91">
        <w:rPr>
          <w:color w:val="000000" w:themeColor="text1"/>
        </w:rPr>
        <w:t xml:space="preserve"> =1,2,3). </w:t>
      </w:r>
      <w:r w:rsidRPr="00775D91">
        <w:rPr>
          <w:i/>
          <w:color w:val="000000" w:themeColor="text1"/>
        </w:rPr>
        <w:t>F</w:t>
      </w:r>
      <w:r w:rsidRPr="00775D91">
        <w:rPr>
          <w:color w:val="000000" w:themeColor="text1"/>
        </w:rPr>
        <w:t>(</w:t>
      </w:r>
      <w:r w:rsidRPr="00775D91">
        <w:rPr>
          <w:b/>
          <w:i/>
          <w:color w:val="000000" w:themeColor="text1"/>
        </w:rPr>
        <w:t>Q</w:t>
      </w:r>
      <w:r w:rsidRPr="00775D91">
        <w:rPr>
          <w:color w:val="000000" w:themeColor="text1"/>
        </w:rPr>
        <w:t>) accounts for short-range contributions (</w:t>
      </w:r>
      <w:r w:rsidRPr="00775D91">
        <w:rPr>
          <w:i/>
          <w:color w:val="000000" w:themeColor="text1"/>
        </w:rPr>
        <w:t>f</w:t>
      </w:r>
      <w:r w:rsidRPr="00775D91">
        <w:rPr>
          <w:color w:val="000000" w:themeColor="text1"/>
          <w:vertAlign w:val="subscript"/>
        </w:rPr>
        <w:t>LdG</w:t>
      </w:r>
      <w:r w:rsidRPr="00775D91">
        <w:rPr>
          <w:color w:val="000000" w:themeColor="text1"/>
        </w:rPr>
        <w:t>), long-range elastic contributions (</w:t>
      </w:r>
      <w:r w:rsidRPr="00775D91">
        <w:rPr>
          <w:i/>
          <w:color w:val="000000" w:themeColor="text1"/>
        </w:rPr>
        <w:t>f</w:t>
      </w:r>
      <w:r w:rsidRPr="00775D91">
        <w:rPr>
          <w:i/>
          <w:color w:val="000000" w:themeColor="text1"/>
          <w:vertAlign w:val="subscript"/>
        </w:rPr>
        <w:t>E</w:t>
      </w:r>
      <w:r w:rsidRPr="00775D91">
        <w:rPr>
          <w:color w:val="000000" w:themeColor="text1"/>
        </w:rPr>
        <w:t>), and surface contributions (</w:t>
      </w:r>
      <w:r w:rsidRPr="00775D91">
        <w:rPr>
          <w:i/>
          <w:color w:val="000000" w:themeColor="text1"/>
        </w:rPr>
        <w:t>f</w:t>
      </w:r>
      <w:r w:rsidRPr="00775D91">
        <w:rPr>
          <w:color w:val="000000" w:themeColor="text1"/>
          <w:vertAlign w:val="subscript"/>
        </w:rPr>
        <w:t>S</w:t>
      </w:r>
      <w:r w:rsidRPr="00775D91">
        <w:rPr>
          <w:color w:val="000000" w:themeColor="text1"/>
        </w:rPr>
        <w:t xml:space="preserve">). The free energy can be written as: </w:t>
      </w:r>
    </w:p>
    <w:p w14:paraId="0A0261D8" w14:textId="6E27D688" w:rsidR="00236172" w:rsidRPr="00775D91" w:rsidRDefault="00236172" w:rsidP="00535B2A">
      <w:pPr>
        <w:pStyle w:val="Paragraph"/>
        <w:spacing w:line="360" w:lineRule="auto"/>
        <w:ind w:firstLine="0"/>
        <w:jc w:val="both"/>
        <w:rPr>
          <w:color w:val="000000" w:themeColor="text1"/>
        </w:rPr>
      </w:pPr>
      <m:oMath>
        <m:r>
          <w:rPr>
            <w:rFonts w:ascii="Cambria Math" w:hAnsi="Cambria Math"/>
            <w:color w:val="000000" w:themeColor="text1"/>
          </w:rPr>
          <m:t>F</m:t>
        </m:r>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3</m:t>
                </m:r>
              </m:sup>
            </m:sSup>
            <m:r>
              <w:rPr>
                <w:rFonts w:ascii="Cambria Math" w:hAnsi="Cambria Math"/>
                <w:color w:val="000000" w:themeColor="text1"/>
              </w:rPr>
              <m:t>x</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d>
                  <m:dPr>
                    <m:ctrlPr>
                      <w:rPr>
                        <w:rFonts w:ascii="Cambria Math" w:hAnsi="Cambria Math"/>
                        <w:i/>
                        <w:color w:val="000000" w:themeColor="text1"/>
                      </w:rPr>
                    </m:ctrlPr>
                  </m:dPr>
                  <m:e>
                    <m:r>
                      <m:rPr>
                        <m:sty m:val="bi"/>
                      </m:rPr>
                      <w:rPr>
                        <w:rFonts w:ascii="Cambria Math" w:hAnsi="Cambria Math"/>
                        <w:color w:val="000000" w:themeColor="text1"/>
                      </w:rPr>
                      <m:t>Q</m:t>
                    </m:r>
                  </m:e>
                </m:d>
              </m:e>
            </m:d>
          </m:e>
        </m:nary>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2</m:t>
                </m:r>
              </m:sup>
            </m:s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S</m:t>
                </m:r>
              </m:sub>
            </m:sSub>
            <m:d>
              <m:dPr>
                <m:ctrlPr>
                  <w:rPr>
                    <w:rFonts w:ascii="Cambria Math" w:hAnsi="Cambria Math"/>
                    <w:i/>
                    <w:color w:val="000000" w:themeColor="text1"/>
                  </w:rPr>
                </m:ctrlPr>
              </m:dPr>
              <m:e>
                <m:r>
                  <m:rPr>
                    <m:sty m:val="bi"/>
                  </m:rPr>
                  <w:rPr>
                    <w:rFonts w:ascii="Cambria Math" w:hAnsi="Cambria Math"/>
                    <w:color w:val="000000" w:themeColor="text1"/>
                  </w:rPr>
                  <m:t>Q</m:t>
                </m:r>
              </m:e>
            </m:d>
          </m:e>
        </m:nary>
      </m:oMath>
      <w:r w:rsidRPr="00775D91">
        <w:rPr>
          <w:color w:val="000000" w:themeColor="text1"/>
        </w:rPr>
        <w:t>,</w:t>
      </w:r>
      <w:r w:rsidRPr="00775D91">
        <w:rPr>
          <w:color w:val="000000" w:themeColor="text1"/>
        </w:rPr>
        <w:tab/>
      </w:r>
      <w:r w:rsidRPr="00775D91">
        <w:rPr>
          <w:color w:val="000000" w:themeColor="text1"/>
        </w:rPr>
        <w:tab/>
        <w:t xml:space="preserve">           </w:t>
      </w:r>
      <w:r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Pr="00775D91">
        <w:rPr>
          <w:color w:val="000000" w:themeColor="text1"/>
        </w:rPr>
        <w:t xml:space="preserve"> (</w:t>
      </w:r>
      <w:proofErr w:type="gramEnd"/>
      <w:r w:rsidRPr="00775D91">
        <w:rPr>
          <w:color w:val="000000" w:themeColor="text1"/>
        </w:rPr>
        <w:t>S</w:t>
      </w:r>
      <w:ins w:id="157" w:author="jose adrian martinez gonzalez" w:date="2021-06-28T09:31:00Z">
        <w:r w:rsidR="00FD3213">
          <w:rPr>
            <w:color w:val="000000" w:themeColor="text1"/>
          </w:rPr>
          <w:t>1</w:t>
        </w:r>
      </w:ins>
      <w:del w:id="158" w:author="jose adrian martinez gonzalez" w:date="2021-06-28T09:31:00Z">
        <w:r w:rsidRPr="00775D91" w:rsidDel="00FD3213">
          <w:rPr>
            <w:color w:val="000000" w:themeColor="text1"/>
          </w:rPr>
          <w:delText>3</w:delText>
        </w:r>
      </w:del>
      <w:r w:rsidRPr="00775D91">
        <w:rPr>
          <w:color w:val="000000" w:themeColor="text1"/>
        </w:rPr>
        <w:t>)</w:t>
      </w:r>
    </w:p>
    <w:p w14:paraId="187042A9" w14:textId="77777777" w:rsidR="00236172" w:rsidRPr="00775D91" w:rsidRDefault="00236172" w:rsidP="00236172">
      <w:pPr>
        <w:pStyle w:val="Paragraph"/>
        <w:spacing w:line="360" w:lineRule="auto"/>
        <w:ind w:firstLine="0"/>
        <w:rPr>
          <w:color w:val="000000" w:themeColor="text1"/>
        </w:rPr>
      </w:pPr>
      <w:r w:rsidRPr="00775D91">
        <w:rPr>
          <w:color w:val="000000" w:themeColor="text1"/>
        </w:rPr>
        <w:t>Where the short-range contribution, (</w:t>
      </w:r>
      <w:proofErr w:type="spellStart"/>
      <w:r w:rsidRPr="00775D91">
        <w:rPr>
          <w:i/>
          <w:color w:val="000000" w:themeColor="text1"/>
        </w:rPr>
        <w:t>f</w:t>
      </w:r>
      <w:r w:rsidRPr="00775D91">
        <w:rPr>
          <w:color w:val="000000" w:themeColor="text1"/>
          <w:vertAlign w:val="subscript"/>
        </w:rPr>
        <w:t>LdG</w:t>
      </w:r>
      <w:proofErr w:type="spellEnd"/>
      <w:r w:rsidRPr="00775D91">
        <w:rPr>
          <w:color w:val="000000" w:themeColor="text1"/>
        </w:rPr>
        <w:t>), can be expressed as</w:t>
      </w:r>
    </w:p>
    <w:p w14:paraId="25BA00CC" w14:textId="095E1280" w:rsidR="00236172" w:rsidRPr="00775D91" w:rsidRDefault="00B73D9C" w:rsidP="00236172">
      <w:pPr>
        <w:pStyle w:val="Paragraph"/>
        <w:spacing w:line="360" w:lineRule="auto"/>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m:t>
            </m:r>
          </m:num>
          <m:den>
            <m:r>
              <w:rPr>
                <w:rFonts w:ascii="Cambria Math" w:hAnsi="Cambria Math"/>
                <w:color w:val="000000" w:themeColor="text1"/>
              </w:rPr>
              <m:t>2</m:t>
            </m:r>
          </m:den>
        </m:f>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U</m:t>
                </m:r>
              </m:num>
              <m:den>
                <m:r>
                  <w:rPr>
                    <w:rFonts w:ascii="Cambria Math" w:hAnsi="Cambria Math"/>
                    <w:color w:val="000000" w:themeColor="text1"/>
                  </w:rPr>
                  <m:t>3</m:t>
                </m:r>
              </m:den>
            </m:f>
          </m:e>
        </m:d>
        <m:r>
          <w:rPr>
            <w:rFonts w:ascii="Cambria Math" w:hAnsi="Cambria Math"/>
            <w:color w:val="000000" w:themeColor="text1"/>
          </w:rPr>
          <m:t xml:space="preserve"> </m:t>
        </m:r>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3</m:t>
            </m:r>
          </m:den>
        </m:f>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3</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4</m:t>
            </m:r>
          </m:den>
        </m:f>
        <m:r>
          <m:rPr>
            <m:sty m:val="p"/>
          </m:rPr>
          <w:rPr>
            <w:rFonts w:ascii="Cambria Math" w:hAnsi="Cambria Math"/>
            <w:color w:val="000000" w:themeColor="text1"/>
          </w:rPr>
          <m:t>tr</m:t>
        </m:r>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ins w:id="159" w:author="jose adrian martinez gonzalez" w:date="2021-06-28T09:31:00Z">
        <w:r w:rsidR="00FD3213">
          <w:rPr>
            <w:color w:val="000000" w:themeColor="text1"/>
          </w:rPr>
          <w:t>2</w:t>
        </w:r>
      </w:ins>
      <w:del w:id="160" w:author="jose adrian martinez gonzalez" w:date="2021-06-28T09:31:00Z">
        <w:r w:rsidR="00236172" w:rsidRPr="00775D91" w:rsidDel="00FD3213">
          <w:rPr>
            <w:color w:val="000000" w:themeColor="text1"/>
          </w:rPr>
          <w:delText>4</w:delText>
        </w:r>
      </w:del>
      <w:r w:rsidR="00236172" w:rsidRPr="00775D91">
        <w:rPr>
          <w:color w:val="000000" w:themeColor="text1"/>
        </w:rPr>
        <w:t>)</w:t>
      </w:r>
    </w:p>
    <w:p w14:paraId="6BBD5CCF" w14:textId="77777777" w:rsidR="00236172" w:rsidRPr="00775D91" w:rsidRDefault="00236172" w:rsidP="00535B2A">
      <w:pPr>
        <w:autoSpaceDE w:val="0"/>
        <w:autoSpaceDN w:val="0"/>
        <w:adjustRightInd w:val="0"/>
        <w:spacing w:line="360" w:lineRule="auto"/>
        <w:jc w:val="both"/>
        <w:rPr>
          <w:color w:val="000000" w:themeColor="text1"/>
        </w:rPr>
      </w:pPr>
      <w:r w:rsidRPr="00775D91">
        <w:t xml:space="preserve">Here, </w:t>
      </w:r>
      <w:r w:rsidRPr="00775D91">
        <w:rPr>
          <w:i/>
          <w:iCs/>
        </w:rPr>
        <w:t>U</w:t>
      </w:r>
      <w:r w:rsidRPr="00775D91">
        <w:t xml:space="preserve"> is a thermal parameter associated to the Isotropic-Nematic transition, and </w:t>
      </w:r>
      <w:r w:rsidRPr="00775D91">
        <w:rPr>
          <w:i/>
          <w:iCs/>
        </w:rPr>
        <w:t>A</w:t>
      </w:r>
      <w:r w:rsidRPr="00775D91">
        <w:t xml:space="preserve"> sets the energy density scale. The parameter </w:t>
      </w:r>
      <w:r w:rsidRPr="00775D91">
        <w:rPr>
          <w:i/>
          <w:iCs/>
        </w:rPr>
        <w:t>U</w:t>
      </w:r>
      <w:r w:rsidRPr="00775D91">
        <w:t xml:space="preserve"> determines the value of the equilibrium scalar order parameter </w:t>
      </w:r>
      <w:r w:rsidRPr="00775D91">
        <w:rPr>
          <w:i/>
        </w:rPr>
        <w:t>S</w:t>
      </w:r>
      <w:r w:rsidRPr="00775D91">
        <w:t xml:space="preserve"> via,</w:t>
      </w:r>
      <w:r w:rsidRPr="00775D91">
        <w:rPr>
          <w:color w:val="000000" w:themeColor="text1"/>
        </w:rPr>
        <w:t xml:space="preserve"> </w:t>
      </w:r>
      <m:oMath>
        <m:r>
          <w:rPr>
            <w:rFonts w:ascii="Cambria Math" w:hAnsi="Cambria Math"/>
            <w:color w:val="000000" w:themeColor="text1"/>
          </w:rPr>
          <m:t>S=</m:t>
        </m:r>
        <m:f>
          <m:fPr>
            <m:type m:val="skw"/>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r>
          <w:rPr>
            <w:rFonts w:ascii="Cambria Math" w:hAnsi="Cambria Math"/>
            <w:color w:val="000000" w:themeColor="text1"/>
          </w:rPr>
          <m:t>+</m:t>
        </m:r>
        <m:f>
          <m:fPr>
            <m:type m:val="skw"/>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rad>
          <m:radPr>
            <m:degHide m:val="1"/>
            <m:ctrlPr>
              <w:rPr>
                <w:rFonts w:ascii="Cambria Math" w:hAnsi="Cambria Math"/>
                <w:i/>
                <w:color w:val="000000" w:themeColor="text1"/>
              </w:rPr>
            </m:ctrlPr>
          </m:radPr>
          <m:deg/>
          <m:e>
            <m:r>
              <w:rPr>
                <w:rFonts w:ascii="Cambria Math" w:hAnsi="Cambria Math"/>
                <w:color w:val="000000" w:themeColor="text1"/>
              </w:rPr>
              <m:t>1-</m:t>
            </m:r>
            <m:f>
              <m:fPr>
                <m:type m:val="skw"/>
                <m:ctrlPr>
                  <w:rPr>
                    <w:rFonts w:ascii="Cambria Math" w:hAnsi="Cambria Math"/>
                    <w:i/>
                    <w:color w:val="000000" w:themeColor="text1"/>
                  </w:rPr>
                </m:ctrlPr>
              </m:fPr>
              <m:num>
                <m:r>
                  <w:rPr>
                    <w:rFonts w:ascii="Cambria Math" w:hAnsi="Cambria Math"/>
                    <w:color w:val="000000" w:themeColor="text1"/>
                  </w:rPr>
                  <m:t>8</m:t>
                </m:r>
              </m:num>
              <m:den>
                <m:r>
                  <w:rPr>
                    <w:rFonts w:ascii="Cambria Math" w:hAnsi="Cambria Math"/>
                    <w:color w:val="000000" w:themeColor="text1"/>
                  </w:rPr>
                  <m:t>3U</m:t>
                </m:r>
              </m:den>
            </m:f>
          </m:e>
        </m:rad>
        <m:r>
          <w:rPr>
            <w:rFonts w:ascii="Cambria Math" w:hAnsi="Cambria Math"/>
            <w:color w:val="000000" w:themeColor="text1"/>
          </w:rPr>
          <m:t>.</m:t>
        </m:r>
      </m:oMath>
    </w:p>
    <w:p w14:paraId="5A9E7512" w14:textId="7E76674C" w:rsidR="00236172" w:rsidRPr="00775D91" w:rsidRDefault="00236172" w:rsidP="00535B2A">
      <w:pPr>
        <w:autoSpaceDE w:val="0"/>
        <w:autoSpaceDN w:val="0"/>
        <w:adjustRightInd w:val="0"/>
        <w:spacing w:line="360" w:lineRule="auto"/>
        <w:jc w:val="both"/>
      </w:pPr>
      <w:r w:rsidRPr="00775D91">
        <w:rPr>
          <w:color w:val="000000" w:themeColor="text1"/>
        </w:rPr>
        <w:t xml:space="preserve">The second </w:t>
      </w:r>
      <w:proofErr w:type="spellStart"/>
      <w:r w:rsidRPr="00775D91">
        <w:rPr>
          <w:color w:val="000000" w:themeColor="text1"/>
        </w:rPr>
        <w:t>term</w:t>
      </w:r>
      <w:proofErr w:type="spellEnd"/>
      <w:r w:rsidRPr="00775D91">
        <w:rPr>
          <w:color w:val="000000" w:themeColor="text1"/>
        </w:rPr>
        <w:t xml:space="preserve"> in </w:t>
      </w:r>
      <w:proofErr w:type="spellStart"/>
      <w:r>
        <w:rPr>
          <w:color w:val="000000" w:themeColor="text1"/>
        </w:rPr>
        <w:t>Equation</w:t>
      </w:r>
      <w:proofErr w:type="spellEnd"/>
      <w:r w:rsidRPr="00775D91">
        <w:rPr>
          <w:color w:val="000000" w:themeColor="text1"/>
        </w:rPr>
        <w:t xml:space="preserve"> S</w:t>
      </w:r>
      <w:ins w:id="161" w:author="jose adrian martinez gonzalez" w:date="2021-06-28T09:32:00Z">
        <w:r w:rsidR="00FD3213">
          <w:rPr>
            <w:color w:val="000000" w:themeColor="text1"/>
          </w:rPr>
          <w:t>1</w:t>
        </w:r>
      </w:ins>
      <w:del w:id="162" w:author="jose adrian martinez gonzalez" w:date="2021-06-28T09:32:00Z">
        <w:r w:rsidRPr="00775D91" w:rsidDel="00FD3213">
          <w:rPr>
            <w:color w:val="000000" w:themeColor="text1"/>
          </w:rPr>
          <w:delText>3</w:delText>
        </w:r>
      </w:del>
      <w:r w:rsidRPr="00775D91">
        <w:rPr>
          <w:color w:val="000000" w:themeColor="text1"/>
        </w:rPr>
        <w:t xml:space="preserve"> </w:t>
      </w:r>
      <w:proofErr w:type="spellStart"/>
      <w:r w:rsidRPr="00775D91">
        <w:rPr>
          <w:color w:val="000000" w:themeColor="text1"/>
        </w:rPr>
        <w:t>accounts</w:t>
      </w:r>
      <w:proofErr w:type="spellEnd"/>
      <w:r w:rsidRPr="00775D91">
        <w:rPr>
          <w:color w:val="000000" w:themeColor="text1"/>
        </w:rPr>
        <w:t xml:space="preserve"> </w:t>
      </w:r>
      <w:proofErr w:type="spellStart"/>
      <w:r w:rsidRPr="00775D91">
        <w:rPr>
          <w:color w:val="000000" w:themeColor="text1"/>
        </w:rPr>
        <w:t>for</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elastic contribution and is given by,</w:t>
      </w:r>
    </w:p>
    <w:p w14:paraId="0BFE27C2" w14:textId="78F86BF9" w:rsidR="00236172" w:rsidRPr="00775D91" w:rsidRDefault="00236172" w:rsidP="00535B2A">
      <w:pPr>
        <w:pStyle w:val="Paragraph"/>
        <w:spacing w:line="360" w:lineRule="auto"/>
        <w:ind w:firstLine="0"/>
        <w:jc w:val="both"/>
        <w:rPr>
          <w:color w:val="000000" w:themeColor="text1"/>
        </w:rPr>
      </w:pPr>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5</m:t>
                </m:r>
              </m:sub>
            </m:sSub>
            <m:sSub>
              <m:sSubPr>
                <m:ctrlPr>
                  <w:rPr>
                    <w:rFonts w:ascii="Cambria Math" w:hAnsi="Cambria Math"/>
                    <w:i/>
                    <w:color w:val="000000" w:themeColor="text1"/>
                  </w:rPr>
                </m:ctrlPr>
              </m:sSubPr>
              <m:e>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0</m:t>
                    </m:r>
                  </m:sub>
                </m:sSub>
                <m:r>
                  <w:rPr>
                    <w:rFonts w:ascii="Cambria Math" w:hAnsi="Cambria Math"/>
                    <w:color w:val="000000" w:themeColor="text1"/>
                  </w:rPr>
                  <m:t>ϵ</m:t>
                </m:r>
              </m:e>
              <m:sub>
                <m:r>
                  <w:rPr>
                    <w:rFonts w:ascii="Cambria Math" w:hAnsi="Cambria Math"/>
                    <w:color w:val="000000" w:themeColor="text1"/>
                  </w:rPr>
                  <m:t>ikl</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lj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e>
        </m:d>
      </m:oMath>
      <w:proofErr w:type="gramStart"/>
      <w:r w:rsidRPr="00775D91">
        <w:rPr>
          <w:color w:val="000000" w:themeColor="text1"/>
        </w:rPr>
        <w:t xml:space="preserve">,   </w:t>
      </w:r>
      <w:proofErr w:type="gramEnd"/>
      <w:r w:rsidRPr="00775D91">
        <w:rPr>
          <w:color w:val="000000" w:themeColor="text1"/>
        </w:rPr>
        <w:t xml:space="preserve"> </w:t>
      </w:r>
      <w:r w:rsidR="00535B2A">
        <w:rPr>
          <w:color w:val="000000" w:themeColor="text1"/>
        </w:rPr>
        <w:t xml:space="preserve">                  </w:t>
      </w:r>
      <w:r w:rsidRPr="00775D91">
        <w:rPr>
          <w:color w:val="000000" w:themeColor="text1"/>
        </w:rPr>
        <w:t>(S</w:t>
      </w:r>
      <w:ins w:id="163" w:author="jose adrian martinez gonzalez" w:date="2021-06-28T09:31:00Z">
        <w:r w:rsidR="00FD3213">
          <w:rPr>
            <w:color w:val="000000" w:themeColor="text1"/>
          </w:rPr>
          <w:t>3</w:t>
        </w:r>
      </w:ins>
      <w:del w:id="164" w:author="jose adrian martinez gonzalez" w:date="2021-06-28T09:31:00Z">
        <w:r w:rsidRPr="00775D91" w:rsidDel="00FD3213">
          <w:rPr>
            <w:color w:val="000000" w:themeColor="text1"/>
          </w:rPr>
          <w:delText>5</w:delText>
        </w:r>
      </w:del>
      <w:r w:rsidRPr="00775D91">
        <w:rPr>
          <w:color w:val="000000" w:themeColor="text1"/>
        </w:rPr>
        <w:t>)</w:t>
      </w:r>
    </w:p>
    <w:p w14:paraId="3047E664"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lastRenderedPageBreak/>
        <w:t xml:space="preserve">where </w:t>
      </w:r>
      <w:r w:rsidRPr="00775D91">
        <w:rPr>
          <w:color w:val="000000" w:themeColor="text1"/>
        </w:rPr>
        <w:sym w:font="Symbol" w:char="F065"/>
      </w:r>
      <w:proofErr w:type="spellStart"/>
      <w:r w:rsidRPr="00775D91">
        <w:rPr>
          <w:i/>
          <w:color w:val="000000" w:themeColor="text1"/>
          <w:vertAlign w:val="subscript"/>
        </w:rPr>
        <w:t>ikl</w:t>
      </w:r>
      <w:proofErr w:type="spellEnd"/>
      <w:r w:rsidRPr="00775D91">
        <w:rPr>
          <w:color w:val="000000" w:themeColor="text1"/>
        </w:rPr>
        <w:t xml:space="preserve"> is the Levi-</w:t>
      </w:r>
      <w:proofErr w:type="spellStart"/>
      <w:r w:rsidRPr="00775D91">
        <w:rPr>
          <w:color w:val="000000" w:themeColor="text1"/>
        </w:rPr>
        <w:t>Civita</w:t>
      </w:r>
      <w:proofErr w:type="spellEnd"/>
      <w:r w:rsidRPr="00775D91">
        <w:rPr>
          <w:color w:val="000000" w:themeColor="text1"/>
        </w:rPr>
        <w:t xml:space="preserve"> tensor, </w:t>
      </w:r>
      <w:r w:rsidRPr="00775D91">
        <w:rPr>
          <w:i/>
          <w:color w:val="000000" w:themeColor="text1"/>
        </w:rPr>
        <w:t>p</w:t>
      </w:r>
      <w:r w:rsidRPr="00775D91">
        <w:rPr>
          <w:color w:val="000000" w:themeColor="text1"/>
        </w:rPr>
        <w:t xml:space="preserve"> is the pitch, </w:t>
      </w:r>
      <w:r w:rsidRPr="00775D91">
        <w:rPr>
          <w:i/>
          <w:color w:val="000000" w:themeColor="text1"/>
        </w:rPr>
        <w:t>q</w:t>
      </w:r>
      <w:r w:rsidRPr="00775D91">
        <w:rPr>
          <w:color w:val="000000" w:themeColor="text1"/>
          <w:vertAlign w:val="subscript"/>
        </w:rPr>
        <w:t>0</w:t>
      </w:r>
      <w:r w:rsidRPr="00775D91">
        <w:rPr>
          <w:color w:val="000000" w:themeColor="text1"/>
        </w:rPr>
        <w:t>=2</w:t>
      </w:r>
      <w:r w:rsidRPr="00775D91">
        <w:rPr>
          <w:color w:val="000000" w:themeColor="text1"/>
        </w:rPr>
        <w:sym w:font="Symbol" w:char="F070"/>
      </w:r>
      <w:r w:rsidRPr="00775D91">
        <w:rPr>
          <w:color w:val="000000" w:themeColor="text1"/>
        </w:rPr>
        <w:t>/</w:t>
      </w:r>
      <w:r w:rsidRPr="00775D91">
        <w:rPr>
          <w:i/>
          <w:color w:val="000000" w:themeColor="text1"/>
        </w:rPr>
        <w:t>p</w:t>
      </w:r>
      <w:r w:rsidRPr="00775D91">
        <w:rPr>
          <w:color w:val="000000" w:themeColor="text1"/>
        </w:rPr>
        <w:t xml:space="preserve"> measures the chirality of the system, and </w:t>
      </w:r>
      <w:r w:rsidRPr="00775D91">
        <w:rPr>
          <w:i/>
          <w:color w:val="000000" w:themeColor="text1"/>
        </w:rPr>
        <w:t>L</w:t>
      </w:r>
      <w:r w:rsidRPr="00775D91">
        <w:rPr>
          <w:i/>
          <w:color w:val="000000" w:themeColor="text1"/>
          <w:vertAlign w:val="subscript"/>
        </w:rPr>
        <w:t>i</w:t>
      </w:r>
      <w:r w:rsidRPr="00775D91">
        <w:rPr>
          <w:color w:val="000000" w:themeColor="text1"/>
        </w:rPr>
        <w:t xml:space="preserve"> are given by the Frank elastic constants for splay (</w:t>
      </w:r>
      <w:r w:rsidRPr="00775D91">
        <w:rPr>
          <w:i/>
          <w:color w:val="000000" w:themeColor="text1"/>
        </w:rPr>
        <w:t>K</w:t>
      </w:r>
      <w:r w:rsidRPr="00775D91">
        <w:rPr>
          <w:color w:val="000000" w:themeColor="text1"/>
          <w:vertAlign w:val="subscript"/>
        </w:rPr>
        <w:t>11</w:t>
      </w:r>
      <w:r w:rsidRPr="00775D91">
        <w:rPr>
          <w:color w:val="000000" w:themeColor="text1"/>
        </w:rPr>
        <w:t>), twist (</w:t>
      </w:r>
      <w:r w:rsidRPr="00775D91">
        <w:rPr>
          <w:i/>
          <w:color w:val="000000" w:themeColor="text1"/>
        </w:rPr>
        <w:t>K</w:t>
      </w:r>
      <w:r w:rsidRPr="00775D91">
        <w:rPr>
          <w:color w:val="000000" w:themeColor="text1"/>
          <w:vertAlign w:val="subscript"/>
        </w:rPr>
        <w:t>22</w:t>
      </w:r>
      <w:r w:rsidRPr="00775D91">
        <w:rPr>
          <w:color w:val="000000" w:themeColor="text1"/>
        </w:rPr>
        <w:t>), bend (</w:t>
      </w:r>
      <w:r w:rsidRPr="00775D91">
        <w:rPr>
          <w:i/>
          <w:color w:val="000000" w:themeColor="text1"/>
        </w:rPr>
        <w:t>K</w:t>
      </w:r>
      <w:r w:rsidRPr="00775D91">
        <w:rPr>
          <w:color w:val="000000" w:themeColor="text1"/>
          <w:vertAlign w:val="subscript"/>
        </w:rPr>
        <w:t>33</w:t>
      </w:r>
      <w:r w:rsidRPr="00775D91">
        <w:rPr>
          <w:color w:val="000000" w:themeColor="text1"/>
        </w:rPr>
        <w:t>), and saddle-splay (</w:t>
      </w:r>
      <w:r w:rsidRPr="00775D91">
        <w:rPr>
          <w:i/>
          <w:color w:val="000000" w:themeColor="text1"/>
        </w:rPr>
        <w:t>K</w:t>
      </w:r>
      <w:r w:rsidRPr="00775D91">
        <w:rPr>
          <w:color w:val="000000" w:themeColor="text1"/>
          <w:vertAlign w:val="subscript"/>
        </w:rPr>
        <w:t>24</w:t>
      </w:r>
      <w:r w:rsidRPr="00775D91">
        <w:rPr>
          <w:color w:val="000000" w:themeColor="text1"/>
        </w:rPr>
        <w:t xml:space="preserve">) as follows,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oMath>
      <w:r w:rsidRPr="00775D91">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e>
        </m:d>
      </m:oMath>
      <w:r w:rsidRPr="00775D91">
        <w:rPr>
          <w:color w:val="000000" w:themeColor="text1"/>
        </w:rPr>
        <w:t>.</w:t>
      </w:r>
    </w:p>
    <w:p w14:paraId="515E448C" w14:textId="1D6E8DE6" w:rsidR="00236172" w:rsidRPr="00775D91" w:rsidRDefault="00236172" w:rsidP="00535B2A">
      <w:pPr>
        <w:autoSpaceDE w:val="0"/>
        <w:autoSpaceDN w:val="0"/>
        <w:adjustRightInd w:val="0"/>
        <w:spacing w:line="360" w:lineRule="auto"/>
        <w:jc w:val="both"/>
      </w:pPr>
      <w:r w:rsidRPr="00775D91">
        <w:rPr>
          <w:color w:val="000000" w:themeColor="text1"/>
        </w:rPr>
        <w:t xml:space="preserve">The last </w:t>
      </w:r>
      <w:proofErr w:type="spellStart"/>
      <w:r w:rsidRPr="00775D91">
        <w:rPr>
          <w:color w:val="000000" w:themeColor="text1"/>
        </w:rPr>
        <w:t>term</w:t>
      </w:r>
      <w:proofErr w:type="spellEnd"/>
      <w:r w:rsidRPr="00775D91">
        <w:rPr>
          <w:color w:val="000000" w:themeColor="text1"/>
        </w:rPr>
        <w:t xml:space="preserve"> </w:t>
      </w:r>
      <w:proofErr w:type="spellStart"/>
      <w:r w:rsidRPr="00775D91">
        <w:rPr>
          <w:color w:val="000000" w:themeColor="text1"/>
        </w:rPr>
        <w:t>of</w:t>
      </w:r>
      <w:proofErr w:type="spellEnd"/>
      <w:r w:rsidRPr="00775D91">
        <w:rPr>
          <w:color w:val="000000" w:themeColor="text1"/>
        </w:rPr>
        <w:t xml:space="preserve"> </w:t>
      </w:r>
      <w:proofErr w:type="spellStart"/>
      <w:r>
        <w:rPr>
          <w:color w:val="000000" w:themeColor="text1"/>
        </w:rPr>
        <w:t>Equation</w:t>
      </w:r>
      <w:proofErr w:type="spellEnd"/>
      <w:r w:rsidRPr="00775D91">
        <w:rPr>
          <w:color w:val="000000" w:themeColor="text1"/>
        </w:rPr>
        <w:t xml:space="preserve"> S</w:t>
      </w:r>
      <w:ins w:id="165" w:author="jose adrian martinez gonzalez" w:date="2021-06-28T09:32:00Z">
        <w:r w:rsidR="00FD3213">
          <w:rPr>
            <w:color w:val="000000" w:themeColor="text1"/>
          </w:rPr>
          <w:t>1</w:t>
        </w:r>
      </w:ins>
      <w:del w:id="166" w:author="jose adrian martinez gonzalez" w:date="2021-06-28T09:32:00Z">
        <w:r w:rsidRPr="00775D91" w:rsidDel="00FD3213">
          <w:rPr>
            <w:color w:val="000000" w:themeColor="text1"/>
          </w:rPr>
          <w:delText>3</w:delText>
        </w:r>
      </w:del>
      <w:r w:rsidRPr="00775D91">
        <w:rPr>
          <w:color w:val="000000" w:themeColor="text1"/>
        </w:rPr>
        <w:t xml:space="preserve"> </w:t>
      </w:r>
      <w:proofErr w:type="spellStart"/>
      <w:r w:rsidRPr="00775D91">
        <w:rPr>
          <w:color w:val="000000" w:themeColor="text1"/>
        </w:rPr>
        <w:t>accounts</w:t>
      </w:r>
      <w:proofErr w:type="spellEnd"/>
      <w:r w:rsidRPr="00775D91">
        <w:rPr>
          <w:color w:val="000000" w:themeColor="text1"/>
        </w:rPr>
        <w:t xml:space="preserve"> </w:t>
      </w:r>
      <w:proofErr w:type="spellStart"/>
      <w:r w:rsidRPr="00775D91">
        <w:rPr>
          <w:color w:val="000000" w:themeColor="text1"/>
        </w:rPr>
        <w:t>for</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surface contributions to the free energy </w:t>
      </w:r>
      <w:r w:rsidRPr="00775D91">
        <w:t>and it depends on the anchoring conditions. For planar-degenerate anchoring we have the Fournier-</w:t>
      </w:r>
      <w:proofErr w:type="spellStart"/>
      <w:r w:rsidRPr="00775D91">
        <w:t>Galatola</w:t>
      </w:r>
      <w:proofErr w:type="spellEnd"/>
      <w:r w:rsidRPr="00775D91">
        <w:t xml:space="preserve"> </w:t>
      </w:r>
      <w:proofErr w:type="spellStart"/>
      <w:r w:rsidRPr="00775D91">
        <w:t>expression</w:t>
      </w:r>
      <w:proofErr w:type="spellEnd"/>
      <w:r w:rsidRPr="00775D91">
        <w:t xml:space="preserve"> </w:t>
      </w:r>
      <w:proofErr w:type="spellStart"/>
      <w:r w:rsidRPr="00775D91">
        <w:t>given</w:t>
      </w:r>
      <w:proofErr w:type="spellEnd"/>
      <w:r w:rsidRPr="00775D91">
        <w:t xml:space="preserve"> by</w:t>
      </w:r>
      <w:ins w:id="167" w:author="jose adrian martinez gonzalez" w:date="2021-06-28T09:32:00Z">
        <w:r w:rsidR="00FD3213">
          <w:rPr>
            <w:vertAlign w:val="superscript"/>
          </w:rPr>
          <w:t>3</w:t>
        </w:r>
      </w:ins>
      <w:del w:id="168" w:author="jose adrian martinez gonzalez" w:date="2021-06-28T09:32:00Z">
        <w:r w:rsidRPr="00775D91" w:rsidDel="00FD3213">
          <w:rPr>
            <w:vertAlign w:val="superscript"/>
          </w:rPr>
          <w:delText>7</w:delText>
        </w:r>
      </w:del>
      <w:r w:rsidRPr="00775D91">
        <w:rPr>
          <w:color w:val="000000" w:themeColor="text1"/>
        </w:rPr>
        <w:tab/>
      </w:r>
      <w:r w:rsidRPr="00775D91">
        <w:rPr>
          <w:color w:val="000000" w:themeColor="text1"/>
        </w:rPr>
        <w:tab/>
      </w:r>
    </w:p>
    <w:p w14:paraId="28788DDF" w14:textId="6D53277D" w:rsidR="00236172" w:rsidRPr="00775D91" w:rsidRDefault="00B73D9C" w:rsidP="00535B2A">
      <w:pPr>
        <w:pStyle w:val="Paragraph"/>
        <w:spacing w:line="360" w:lineRule="auto"/>
        <w:ind w:firstLine="0"/>
        <w:jc w:val="both"/>
        <w:rPr>
          <w:color w:val="000000" w:themeColor="text1"/>
        </w:rPr>
      </w:pPr>
      <m:oMath>
        <m:sSubSup>
          <m:sSubSupPr>
            <m:ctrlPr>
              <w:rPr>
                <w:rFonts w:ascii="Cambria Math" w:hAnsi="Cambria Math"/>
                <w:i/>
                <w:color w:val="000000" w:themeColor="text1"/>
              </w:rPr>
            </m:ctrlPr>
          </m:sSubSupPr>
          <m:e>
            <m:r>
              <w:rPr>
                <w:rFonts w:ascii="Cambria Math" w:hAnsi="Cambria Math"/>
                <w:color w:val="000000" w:themeColor="text1"/>
              </w:rPr>
              <m:t>f</m:t>
            </m:r>
          </m:e>
          <m:sub>
            <m:r>
              <m:rPr>
                <m:sty m:val="p"/>
              </m:rPr>
              <w:rPr>
                <w:rFonts w:ascii="Cambria Math" w:hAnsi="Cambria Math"/>
                <w:color w:val="000000" w:themeColor="text1"/>
              </w:rPr>
              <m:t>S</m:t>
            </m:r>
          </m:sub>
          <m:sup>
            <m:r>
              <m:rPr>
                <m:sty m:val="p"/>
              </m:rPr>
              <w:rPr>
                <w:rFonts w:ascii="Cambria Math" w:hAnsi="Cambria Math"/>
                <w:color w:val="000000" w:themeColor="text1"/>
              </w:rPr>
              <m:t>P</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e>
            </m:d>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0</m:t>
                    </m:r>
                  </m:sub>
                  <m:sup>
                    <m:r>
                      <w:rPr>
                        <w:rFonts w:ascii="Cambria Math" w:hAnsi="Cambria Math"/>
                        <w:color w:val="000000" w:themeColor="text1"/>
                      </w:rPr>
                      <m:t>2</m:t>
                    </m:r>
                  </m:sup>
                </m:sSub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proofErr w:type="gramStart"/>
      <w:r w:rsidR="00535B2A">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ins w:id="169" w:author="jose adrian martinez gonzalez" w:date="2021-06-28T09:31:00Z">
        <w:r w:rsidR="00FD3213">
          <w:rPr>
            <w:color w:val="000000" w:themeColor="text1"/>
          </w:rPr>
          <w:t>4</w:t>
        </w:r>
      </w:ins>
      <w:del w:id="170" w:author="jose adrian martinez gonzalez" w:date="2021-06-28T09:31:00Z">
        <w:r w:rsidR="00236172" w:rsidRPr="00775D91" w:rsidDel="00FD3213">
          <w:rPr>
            <w:color w:val="000000" w:themeColor="text1"/>
          </w:rPr>
          <w:delText>6</w:delText>
        </w:r>
      </w:del>
      <w:r w:rsidR="00236172" w:rsidRPr="00775D91">
        <w:rPr>
          <w:color w:val="000000" w:themeColor="text1"/>
        </w:rPr>
        <w:t>)</w:t>
      </w:r>
    </w:p>
    <w:p w14:paraId="33E763C7"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t>Where</w:t>
      </w:r>
      <w:r w:rsidRPr="00775D91">
        <w:rPr>
          <w:i/>
          <w:color w:val="000000" w:themeColor="text1"/>
        </w:rPr>
        <w:t xml:space="preserve"> W</w:t>
      </w:r>
      <w:r w:rsidRPr="00775D91">
        <w:rPr>
          <w:color w:val="000000" w:themeColor="text1"/>
          <w:vertAlign w:val="subscript"/>
        </w:rPr>
        <w:t>P</w:t>
      </w:r>
      <w:r w:rsidRPr="00775D91">
        <w:rPr>
          <w:color w:val="000000" w:themeColor="text1"/>
        </w:rPr>
        <w:t xml:space="preserve"> is the planar anchoring energy, </w:t>
      </w:r>
      <w:r w:rsidRPr="00775D91">
        <w:rPr>
          <w:i/>
          <w:color w:val="000000" w:themeColor="text1"/>
        </w:rPr>
        <w:t>S</w:t>
      </w:r>
      <w:r w:rsidRPr="00775D91">
        <w:rPr>
          <w:color w:val="000000" w:themeColor="text1"/>
          <w:vertAlign w:val="subscript"/>
        </w:rPr>
        <w:t>0</w:t>
      </w:r>
      <w:r w:rsidRPr="00775D91">
        <w:rPr>
          <w:color w:val="000000" w:themeColor="text1"/>
        </w:rPr>
        <w:t xml:space="preserve"> is the surface preferred degree of order, </w:t>
      </w:r>
      <m:oMath>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r>
          <m:rPr>
            <m:sty m:val="bi"/>
          </m:rPr>
          <w:rPr>
            <w:rFonts w:ascii="Cambria Math" w:hAnsi="Cambria Math"/>
            <w:color w:val="000000" w:themeColor="text1"/>
          </w:rPr>
          <m:t>Q</m:t>
        </m:r>
        <m:r>
          <w:rPr>
            <w:rFonts w:ascii="Cambria Math" w:hAnsi="Cambria Math"/>
            <w:color w:val="000000" w:themeColor="text1"/>
          </w:rPr>
          <m:t>+S</m:t>
        </m:r>
        <m:r>
          <m:rPr>
            <m:sty m:val="bi"/>
          </m:rPr>
          <w:rPr>
            <w:rFonts w:ascii="Cambria Math" w:hAnsi="Cambria Math"/>
            <w:color w:val="000000" w:themeColor="text1"/>
          </w:rPr>
          <m:t>I</m:t>
        </m:r>
        <m:r>
          <w:rPr>
            <w:rFonts w:ascii="Cambria Math" w:hAnsi="Cambria Math"/>
            <w:color w:val="000000" w:themeColor="text1"/>
          </w:rPr>
          <m:t>/3</m:t>
        </m:r>
      </m:oMath>
      <w:r w:rsidRPr="00775D91">
        <w:rPr>
          <w:color w:val="000000" w:themeColor="text1"/>
        </w:rPr>
        <w:t xml:space="preserve"> and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r>
          <w:rPr>
            <w:rFonts w:ascii="Cambria Math" w:hAnsi="Cambria Math"/>
            <w:color w:val="000000" w:themeColor="text1"/>
          </w:rPr>
          <m:t>=</m:t>
        </m:r>
        <m:r>
          <m:rPr>
            <m:sty m:val="bi"/>
          </m:rPr>
          <w:rPr>
            <w:rFonts w:ascii="Cambria Math" w:hAnsi="Cambria Math"/>
            <w:color w:val="000000" w:themeColor="text1"/>
          </w:rPr>
          <m:t>P</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P</m:t>
        </m:r>
      </m:oMath>
      <w:r w:rsidRPr="00775D91">
        <w:rPr>
          <w:color w:val="000000" w:themeColor="text1"/>
        </w:rPr>
        <w:t xml:space="preserve">,  </w:t>
      </w:r>
      <w:r w:rsidRPr="00775D91">
        <w:rPr>
          <w:b/>
          <w:i/>
          <w:color w:val="000000" w:themeColor="text1"/>
        </w:rPr>
        <w:t>P</w:t>
      </w:r>
      <w:r w:rsidRPr="00775D91">
        <w:rPr>
          <w:color w:val="000000" w:themeColor="text1"/>
        </w:rPr>
        <w:t xml:space="preserve"> is the projection operator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j</m:t>
            </m:r>
          </m:sub>
        </m:sSub>
      </m:oMath>
      <w:r w:rsidRPr="00775D91">
        <w:rPr>
          <w:color w:val="000000" w:themeColor="text1"/>
        </w:rPr>
        <w:t xml:space="preserve"> and </w:t>
      </w:r>
      <w:r w:rsidRPr="00775D91">
        <w:rPr>
          <w:b/>
          <w:color w:val="000000" w:themeColor="text1"/>
        </w:rPr>
        <w:sym w:font="Symbol" w:char="F06E"/>
      </w:r>
      <w:r w:rsidRPr="00775D91">
        <w:rPr>
          <w:color w:val="000000" w:themeColor="text1"/>
        </w:rPr>
        <w:t xml:space="preserve"> is the vector normal to the surface. </w:t>
      </w:r>
    </w:p>
    <w:p w14:paraId="4EEB92DF" w14:textId="77777777" w:rsidR="00236172" w:rsidRPr="00775D91" w:rsidRDefault="00236172" w:rsidP="00535B2A">
      <w:pPr>
        <w:autoSpaceDE w:val="0"/>
        <w:autoSpaceDN w:val="0"/>
        <w:adjustRightInd w:val="0"/>
        <w:spacing w:line="360" w:lineRule="auto"/>
        <w:jc w:val="both"/>
      </w:pPr>
      <w:r w:rsidRPr="00775D91">
        <w:t xml:space="preserve">The Q-tensor contains all the information about the structure of the LC. The minimization of the free energy of the system leads to a stable or metastable state that will be represented by a specific </w:t>
      </w:r>
      <w:r w:rsidRPr="00775D91">
        <w:rPr>
          <w:b/>
          <w:bCs/>
          <w:i/>
          <w:iCs/>
        </w:rPr>
        <w:t>Q</w:t>
      </w:r>
      <w:r w:rsidRPr="00775D91">
        <w:t>. Such a minimization process can be achieved by the Ginzburg-Landau (GL) relaxation</w:t>
      </w:r>
      <w:r w:rsidRPr="00775D91">
        <w:rPr>
          <w:color w:val="000000" w:themeColor="text1"/>
        </w:rPr>
        <w:t xml:space="preserve"> method where </w:t>
      </w:r>
      <w:r w:rsidRPr="00775D91">
        <w:rPr>
          <w:b/>
          <w:i/>
          <w:color w:val="000000" w:themeColor="text1"/>
        </w:rPr>
        <w:t>Q</w:t>
      </w:r>
      <w:r w:rsidRPr="00775D91">
        <w:rPr>
          <w:color w:val="000000" w:themeColor="text1"/>
        </w:rPr>
        <w:t xml:space="preserve"> evolves toward equilibrium according to,</w:t>
      </w:r>
    </w:p>
    <w:p w14:paraId="3E6E5D16" w14:textId="2A1EE650" w:rsidR="00236172" w:rsidRPr="00775D91" w:rsidRDefault="00B73D9C" w:rsidP="00535B2A">
      <w:pPr>
        <w:pStyle w:val="Paragraph"/>
        <w:spacing w:line="360" w:lineRule="auto"/>
        <w:ind w:firstLine="0"/>
        <w:jc w:val="both"/>
        <w:rPr>
          <w:color w:val="000000" w:themeColor="text1"/>
        </w:rPr>
      </w:pPr>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Q</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d>
          <m:dPr>
            <m:begChr m:val="["/>
            <m:endChr m:val="]"/>
            <m:ctrlPr>
              <w:rPr>
                <w:rFonts w:ascii="Cambria Math" w:hAnsi="Cambria Math"/>
                <w:i/>
                <w:color w:val="000000" w:themeColor="text1"/>
              </w:rPr>
            </m:ctrlPr>
          </m:dPr>
          <m:e>
            <m:r>
              <m:rPr>
                <m:sty m:val="b"/>
              </m:rPr>
              <w:rPr>
                <w:rFonts w:ascii="Cambria Math" w:hAnsi="Cambria Math"/>
                <w:color w:val="000000" w:themeColor="text1"/>
              </w:rPr>
              <m:t>Π</m:t>
            </m:r>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bi"/>
                      </m:rPr>
                      <w:rPr>
                        <w:rFonts w:ascii="Cambria Math" w:hAnsi="Cambria Math"/>
                        <w:color w:val="000000" w:themeColor="text1"/>
                      </w:rPr>
                      <m:t>Q</m:t>
                    </m:r>
                  </m:den>
                </m:f>
              </m:e>
            </m:d>
          </m:e>
        </m:d>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236172" w:rsidRPr="00775D91">
        <w:rPr>
          <w:color w:val="000000" w:themeColor="text1"/>
        </w:rPr>
        <w:tab/>
        <w:t xml:space="preserve">    </w:t>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r w:rsidR="00236172" w:rsidRPr="00775D91">
        <w:rPr>
          <w:color w:val="000000" w:themeColor="text1"/>
        </w:rPr>
        <w:t xml:space="preserve"> </w:t>
      </w:r>
      <w:proofErr w:type="gramStart"/>
      <w:r w:rsidR="00236172" w:rsidRPr="00775D91">
        <w:rPr>
          <w:color w:val="000000" w:themeColor="text1"/>
        </w:rPr>
        <w:t xml:space="preserve">   (</w:t>
      </w:r>
      <w:proofErr w:type="gramEnd"/>
      <w:r w:rsidR="00236172" w:rsidRPr="00775D91">
        <w:rPr>
          <w:color w:val="000000" w:themeColor="text1"/>
        </w:rPr>
        <w:t>S</w:t>
      </w:r>
      <w:ins w:id="171" w:author="jose adrian martinez gonzalez" w:date="2021-06-28T09:31:00Z">
        <w:r w:rsidR="00FD3213">
          <w:rPr>
            <w:color w:val="000000" w:themeColor="text1"/>
          </w:rPr>
          <w:t>5</w:t>
        </w:r>
      </w:ins>
      <w:del w:id="172" w:author="jose adrian martinez gonzalez" w:date="2021-06-28T09:31:00Z">
        <w:r w:rsidR="00236172" w:rsidRPr="00775D91" w:rsidDel="00FD3213">
          <w:rPr>
            <w:color w:val="000000" w:themeColor="text1"/>
          </w:rPr>
          <w:delText>7</w:delText>
        </w:r>
      </w:del>
      <w:r w:rsidR="00236172" w:rsidRPr="00775D91">
        <w:rPr>
          <w:color w:val="000000" w:themeColor="text1"/>
        </w:rPr>
        <w:t>)</w:t>
      </w:r>
    </w:p>
    <w:p w14:paraId="2AF5FA4C" w14:textId="35467258" w:rsidR="00236172" w:rsidRDefault="00236172" w:rsidP="00535B2A">
      <w:pPr>
        <w:pStyle w:val="Paragraph"/>
        <w:spacing w:line="360" w:lineRule="auto"/>
        <w:ind w:firstLine="0"/>
        <w:jc w:val="both"/>
        <w:rPr>
          <w:color w:val="000000" w:themeColor="text1"/>
        </w:rPr>
      </w:pPr>
      <w:r w:rsidRPr="00775D91">
        <w:rPr>
          <w:color w:val="000000" w:themeColor="text1"/>
        </w:rPr>
        <w:t xml:space="preserve">with boundary conditions such that </w:t>
      </w:r>
      <m:oMath>
        <m:r>
          <m:rPr>
            <m:sty m:val="b"/>
          </m:rPr>
          <w:rPr>
            <w:rFonts w:ascii="Cambria Math" w:hAnsi="Cambria Math"/>
            <w:color w:val="000000" w:themeColor="text1"/>
          </w:rPr>
          <m:t>Π</m:t>
        </m:r>
        <m:d>
          <m:dPr>
            <m:begChr m:val="["/>
            <m:endChr m:val="]"/>
            <m:ctrlPr>
              <w:rPr>
                <w:rFonts w:ascii="Cambria Math" w:hAnsi="Cambria Math"/>
                <w:color w:val="000000" w:themeColor="text1"/>
              </w:rPr>
            </m:ctrlPr>
          </m:dPr>
          <m:e>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p"/>
                      </m:rPr>
                      <w:rPr>
                        <w:rFonts w:ascii="Cambria Math" w:hAnsi="Cambria Math"/>
                        <w:color w:val="000000" w:themeColor="text1"/>
                      </w:rPr>
                      <m:t>∇</m:t>
                    </m:r>
                    <m:r>
                      <m:rPr>
                        <m:sty m:val="bi"/>
                      </m:rPr>
                      <w:rPr>
                        <w:rFonts w:ascii="Cambria Math" w:hAnsi="Cambria Math"/>
                        <w:color w:val="000000" w:themeColor="text1"/>
                      </w:rPr>
                      <m:t>Q</m:t>
                    </m:r>
                  </m:den>
                </m:f>
              </m:e>
            </m:d>
            <m:r>
              <w:rPr>
                <w:rFonts w:ascii="Cambria Math" w:hAnsi="Cambria Math"/>
                <w:color w:val="000000" w:themeColor="text1"/>
              </w:rPr>
              <m:t>∙</m:t>
            </m:r>
            <m:r>
              <m:rPr>
                <m:sty m:val="bi"/>
              </m:rPr>
              <w:rPr>
                <w:rFonts w:ascii="Cambria Math" w:hAnsi="Cambria Math"/>
                <w:color w:val="000000" w:themeColor="text1"/>
              </w:rPr>
              <m:t>ν</m:t>
            </m:r>
          </m:e>
        </m:d>
        <m:r>
          <w:rPr>
            <w:rFonts w:ascii="Cambria Math" w:hAnsi="Cambria Math"/>
            <w:color w:val="000000" w:themeColor="text1"/>
          </w:rPr>
          <m:t>=0</m:t>
        </m:r>
      </m:oMath>
      <w:r w:rsidRPr="00775D91">
        <w:rPr>
          <w:color w:val="000000" w:themeColor="text1"/>
        </w:rPr>
        <w:t xml:space="preserve">. In </w:t>
      </w:r>
      <w:r>
        <w:rPr>
          <w:color w:val="000000" w:themeColor="text1"/>
        </w:rPr>
        <w:t>Equation</w:t>
      </w:r>
      <w:r w:rsidRPr="00775D91">
        <w:rPr>
          <w:color w:val="000000" w:themeColor="text1"/>
        </w:rPr>
        <w:t xml:space="preserve"> S</w:t>
      </w:r>
      <w:ins w:id="173" w:author="jose adrian martinez gonzalez" w:date="2021-06-28T09:32:00Z">
        <w:r w:rsidR="00FD3213">
          <w:rPr>
            <w:color w:val="000000" w:themeColor="text1"/>
          </w:rPr>
          <w:t>5</w:t>
        </w:r>
      </w:ins>
      <w:del w:id="174" w:author="jose adrian martinez gonzalez" w:date="2021-06-28T09:32:00Z">
        <w:r w:rsidRPr="00775D91" w:rsidDel="00FD3213">
          <w:rPr>
            <w:color w:val="000000" w:themeColor="text1"/>
          </w:rPr>
          <w:delText>7</w:delText>
        </w:r>
      </w:del>
      <w:r w:rsidRPr="00775D91">
        <w:rPr>
          <w:color w:val="000000" w:themeColor="text1"/>
        </w:rPr>
        <w:t xml:space="preserve">, the parameter </w:t>
      </w:r>
      <w:r w:rsidRPr="00775D91">
        <w:rPr>
          <w:i/>
          <w:color w:val="000000" w:themeColor="text1"/>
        </w:rPr>
        <w:sym w:font="Symbol" w:char="F067"/>
      </w:r>
      <w:r w:rsidRPr="00775D91">
        <w:rPr>
          <w:color w:val="000000" w:themeColor="text1"/>
        </w:rPr>
        <w:t xml:space="preserve"> represents a diffusion coefficient and the operator </w:t>
      </w:r>
      <m:oMath>
        <m:r>
          <m:rPr>
            <m:sty m:val="b"/>
          </m:rPr>
          <w:rPr>
            <w:rFonts w:ascii="Cambria Math" w:hAnsi="Cambria Math"/>
            <w:color w:val="000000" w:themeColor="text1"/>
          </w:rPr>
          <m:t>Π</m:t>
        </m:r>
        <m:d>
          <m:dPr>
            <m:ctrlPr>
              <w:rPr>
                <w:rFonts w:ascii="Cambria Math" w:hAnsi="Cambria Math"/>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 xml:space="preserve"> </m:t>
        </m:r>
        <m:d>
          <m:dPr>
            <m:ctrlPr>
              <w:rPr>
                <w:rFonts w:ascii="Cambria Math" w:hAnsi="Cambria Math"/>
                <w:i/>
                <w:color w:val="000000" w:themeColor="text1"/>
              </w:rPr>
            </m:ctrlPr>
          </m:dPr>
          <m:e>
            <m:r>
              <m:rPr>
                <m:sty m:val="bi"/>
              </m:rPr>
              <w:rPr>
                <w:rFonts w:ascii="Cambria Math" w:hAnsi="Cambria Math"/>
                <w:color w:val="000000" w:themeColor="text1"/>
              </w:rPr>
              <m:t>B</m:t>
            </m:r>
            <m:r>
              <w:rPr>
                <w:rFonts w:ascii="Cambria Math" w:hAnsi="Cambria Math"/>
                <w:color w:val="000000" w:themeColor="text1"/>
              </w:rPr>
              <m:t>+</m:t>
            </m:r>
            <m:sSup>
              <m:sSupPr>
                <m:ctrlPr>
                  <w:rPr>
                    <w:rFonts w:ascii="Cambria Math" w:hAnsi="Cambria Math"/>
                    <w:i/>
                    <w:color w:val="000000" w:themeColor="text1"/>
                  </w:rPr>
                </m:ctrlPr>
              </m:sSupPr>
              <m:e>
                <m:r>
                  <m:rPr>
                    <m:sty m:val="bi"/>
                  </m:rPr>
                  <w:rPr>
                    <w:rFonts w:ascii="Cambria Math" w:hAnsi="Cambria Math"/>
                    <w:color w:val="000000" w:themeColor="text1"/>
                  </w:rPr>
                  <m:t>B</m:t>
                </m:r>
              </m:e>
              <m:sup>
                <m:r>
                  <m:rPr>
                    <m:sty m:val="p"/>
                  </m:rPr>
                  <w:rPr>
                    <w:rFonts w:ascii="Cambria Math" w:hAnsi="Cambria Math"/>
                    <w:color w:val="000000" w:themeColor="text1"/>
                  </w:rPr>
                  <m:t>T</m:t>
                </m:r>
              </m:sup>
            </m:sSup>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3 </m:t>
            </m:r>
            <m:r>
              <m:rPr>
                <m:sty m:val="p"/>
              </m:rPr>
              <w:rPr>
                <w:rFonts w:ascii="Cambria Math" w:hAnsi="Cambria Math"/>
                <w:color w:val="000000" w:themeColor="text1"/>
              </w:rPr>
              <m:t>tr</m:t>
            </m:r>
            <m:d>
              <m:dPr>
                <m:ctrlPr>
                  <w:rPr>
                    <w:rFonts w:ascii="Cambria Math" w:hAnsi="Cambria Math"/>
                    <w:i/>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 xml:space="preserve"> </m:t>
            </m:r>
            <m:r>
              <m:rPr>
                <m:sty m:val="bi"/>
              </m:rPr>
              <w:rPr>
                <w:rFonts w:ascii="Cambria Math" w:hAnsi="Cambria Math"/>
                <w:color w:val="000000" w:themeColor="text1"/>
              </w:rPr>
              <m:t>I</m:t>
            </m:r>
          </m:den>
        </m:f>
      </m:oMath>
      <w:r w:rsidRPr="00775D91">
        <w:rPr>
          <w:color w:val="000000" w:themeColor="text1"/>
        </w:rPr>
        <w:t xml:space="preserve"> ensures the symmetric and traceless properties of the </w:t>
      </w:r>
      <w:r w:rsidRPr="00775D91">
        <w:rPr>
          <w:b/>
          <w:i/>
          <w:color w:val="000000" w:themeColor="text1"/>
        </w:rPr>
        <w:t>Q</w:t>
      </w:r>
      <w:r w:rsidRPr="00775D91">
        <w:rPr>
          <w:color w:val="000000" w:themeColor="text1"/>
        </w:rPr>
        <w:t>-tensor parameter.  For the description of the system, we use a lattice array with a mesh resolution of one BP coherence length (</w:t>
      </w:r>
      <m:oMath>
        <m:r>
          <w:rPr>
            <w:rFonts w:ascii="Cambria Math" w:hAnsi="Cambria Math"/>
            <w:color w:val="000000" w:themeColor="text1"/>
          </w:rPr>
          <m:t>ξ=</m:t>
        </m:r>
        <m:rad>
          <m:radPr>
            <m:degHide m:val="1"/>
            <m:ctrlPr>
              <w:rPr>
                <w:rFonts w:ascii="Cambria Math" w:hAnsi="Cambria Math"/>
                <w:i/>
                <w:color w:val="000000" w:themeColor="text1"/>
              </w:rPr>
            </m:ctrlPr>
          </m:radPr>
          <m:deg/>
          <m:e>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num>
              <m:den>
                <m:r>
                  <w:rPr>
                    <w:rFonts w:ascii="Cambria Math" w:hAnsi="Cambria Math"/>
                    <w:color w:val="000000" w:themeColor="text1"/>
                  </w:rPr>
                  <m:t>A</m:t>
                </m:r>
              </m:den>
            </m:f>
          </m:e>
        </m:rad>
        <m:r>
          <w:rPr>
            <w:rFonts w:ascii="Cambria Math" w:hAnsi="Cambria Math"/>
            <w:color w:val="000000" w:themeColor="text1"/>
          </w:rPr>
          <m:t xml:space="preserve">≈10 </m:t>
        </m:r>
        <m:r>
          <m:rPr>
            <m:nor/>
          </m:rPr>
          <w:rPr>
            <w:color w:val="000000" w:themeColor="text1"/>
          </w:rPr>
          <m:t>nm</m:t>
        </m:r>
      </m:oMath>
      <w:r w:rsidRPr="00775D91">
        <w:rPr>
          <w:color w:val="000000" w:themeColor="text1"/>
        </w:rPr>
        <w:t xml:space="preserve">), </w:t>
      </w:r>
      <w:r w:rsidRPr="00775D91">
        <w:rPr>
          <w:i/>
          <w:color w:val="000000" w:themeColor="text1"/>
        </w:rPr>
        <w:t>W</w:t>
      </w:r>
      <w:r w:rsidRPr="00775D91">
        <w:rPr>
          <w:color w:val="000000" w:themeColor="text1"/>
          <w:vertAlign w:val="subscript"/>
        </w:rPr>
        <w:t xml:space="preserve">P </w:t>
      </w:r>
      <w:r w:rsidRPr="00775D91">
        <w:rPr>
          <w:color w:val="000000" w:themeColor="text1"/>
        </w:rPr>
        <w:t xml:space="preserve">= 4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-3</w:t>
      </w:r>
      <w:r w:rsidRPr="00775D91">
        <w:rPr>
          <w:color w:val="000000" w:themeColor="text1"/>
        </w:rPr>
        <w:t xml:space="preserve"> Jm</w:t>
      </w:r>
      <w:r w:rsidRPr="00775D91">
        <w:rPr>
          <w:color w:val="000000" w:themeColor="text1"/>
          <w:vertAlign w:val="superscript"/>
        </w:rPr>
        <w:t>-2</w:t>
      </w:r>
      <w:r w:rsidRPr="00775D91">
        <w:rPr>
          <w:color w:val="000000" w:themeColor="text1"/>
        </w:rPr>
        <w:t>; for the chiral liquid, we use the following values</w:t>
      </w:r>
      <w:r w:rsidRPr="00775D91">
        <w:rPr>
          <w:color w:val="000000" w:themeColor="text1"/>
          <w:vertAlign w:val="superscript"/>
        </w:rPr>
        <w:t>2</w:t>
      </w:r>
      <w:r w:rsidRPr="00775D91">
        <w:rPr>
          <w:color w:val="000000" w:themeColor="text1"/>
        </w:rPr>
        <w:t xml:space="preserve">. A=4.0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5</w:t>
      </w:r>
      <w:r w:rsidRPr="00775D91">
        <w:rPr>
          <w:color w:val="000000" w:themeColor="text1"/>
        </w:rPr>
        <w:t xml:space="preserve"> Jm</w:t>
      </w:r>
      <w:r w:rsidRPr="00775D91">
        <w:rPr>
          <w:color w:val="000000" w:themeColor="text1"/>
          <w:vertAlign w:val="superscript"/>
        </w:rPr>
        <w:t>-3</w:t>
      </w:r>
      <w:r w:rsidRPr="00775D91">
        <w:rPr>
          <w:color w:val="000000" w:themeColor="text1"/>
        </w:rPr>
        <w:t xml:space="preserve">, </w:t>
      </w:r>
      <w:r w:rsidRPr="00775D91">
        <w:rPr>
          <w:i/>
          <w:color w:val="000000" w:themeColor="text1"/>
        </w:rPr>
        <w:t>L</w:t>
      </w:r>
      <w:r w:rsidRPr="00775D91">
        <w:rPr>
          <w:i/>
          <w:color w:val="000000" w:themeColor="text1"/>
          <w:vertAlign w:val="subscript"/>
        </w:rPr>
        <w:t>1</w:t>
      </w:r>
      <w:r w:rsidRPr="00775D91">
        <w:rPr>
          <w:color w:val="000000" w:themeColor="text1"/>
        </w:rPr>
        <w:t xml:space="preserve">=4.0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-11</w:t>
      </w:r>
      <w:r w:rsidRPr="00775D91">
        <w:rPr>
          <w:color w:val="000000" w:themeColor="text1"/>
        </w:rPr>
        <w:t xml:space="preserve"> N and </w:t>
      </w:r>
      <w:r w:rsidRPr="00775D91">
        <w:rPr>
          <w:i/>
          <w:color w:val="000000" w:themeColor="text1"/>
        </w:rPr>
        <w:t>L</w:t>
      </w:r>
      <w:r w:rsidRPr="00775D91">
        <w:rPr>
          <w:color w:val="000000" w:themeColor="text1"/>
          <w:vertAlign w:val="subscript"/>
        </w:rPr>
        <w:t>5</w:t>
      </w:r>
      <w:r w:rsidRPr="00775D91">
        <w:rPr>
          <w:color w:val="000000" w:themeColor="text1"/>
        </w:rPr>
        <w:t>=2</w:t>
      </w:r>
      <w:r w:rsidRPr="00775D91">
        <w:rPr>
          <w:i/>
          <w:color w:val="000000" w:themeColor="text1"/>
        </w:rPr>
        <w:t>L</w:t>
      </w:r>
      <w:r w:rsidRPr="00775D91">
        <w:rPr>
          <w:color w:val="000000" w:themeColor="text1"/>
          <w:vertAlign w:val="subscript"/>
        </w:rPr>
        <w:t>1</w:t>
      </w:r>
      <w:r w:rsidRPr="00775D91">
        <w:rPr>
          <w:color w:val="000000" w:themeColor="text1"/>
        </w:rPr>
        <w:t xml:space="preserve">, </w:t>
      </w:r>
      <w:r w:rsidRPr="00775D91">
        <w:rPr>
          <w:i/>
          <w:color w:val="000000" w:themeColor="text1"/>
        </w:rPr>
        <w:t xml:space="preserve">p </w:t>
      </w:r>
      <w:r w:rsidRPr="00775D91">
        <w:rPr>
          <w:color w:val="000000" w:themeColor="text1"/>
        </w:rPr>
        <w:t>= 258 nm,</w:t>
      </w:r>
      <w:r w:rsidRPr="00775D91">
        <w:rPr>
          <w:i/>
          <w:iCs/>
          <w:color w:val="000000" w:themeColor="text1"/>
        </w:rPr>
        <w:t xml:space="preserve"> U</w:t>
      </w:r>
      <w:r w:rsidRPr="00775D91">
        <w:rPr>
          <w:color w:val="000000" w:themeColor="text1"/>
        </w:rPr>
        <w:t xml:space="preserve">=2.755 for BPII and </w:t>
      </w:r>
      <w:r w:rsidRPr="00775D91">
        <w:rPr>
          <w:i/>
          <w:color w:val="000000" w:themeColor="text1"/>
        </w:rPr>
        <w:t>U</w:t>
      </w:r>
      <w:r w:rsidRPr="00775D91">
        <w:rPr>
          <w:color w:val="000000" w:themeColor="text1"/>
        </w:rPr>
        <w:t>=3.5 for BPI.</w:t>
      </w:r>
    </w:p>
    <w:p w14:paraId="2FA31C8C" w14:textId="6E5602D2" w:rsidR="007C3823" w:rsidRDefault="007C3823" w:rsidP="00535B2A">
      <w:pPr>
        <w:pStyle w:val="Paragraph"/>
        <w:spacing w:line="360" w:lineRule="auto"/>
        <w:ind w:firstLine="0"/>
        <w:jc w:val="both"/>
        <w:rPr>
          <w:color w:val="000000" w:themeColor="text1"/>
        </w:rPr>
      </w:pPr>
    </w:p>
    <w:p w14:paraId="74B72FF1" w14:textId="32B721EB" w:rsidR="00D0340E" w:rsidRDefault="00D0340E" w:rsidP="00535B2A">
      <w:pPr>
        <w:pStyle w:val="Paragraph"/>
        <w:spacing w:line="360" w:lineRule="auto"/>
        <w:ind w:firstLine="0"/>
        <w:jc w:val="both"/>
        <w:rPr>
          <w:color w:val="000000" w:themeColor="text1"/>
        </w:rPr>
      </w:pPr>
    </w:p>
    <w:p w14:paraId="369D0778" w14:textId="41344AEE" w:rsidR="00D0340E" w:rsidRDefault="00D0340E" w:rsidP="00535B2A">
      <w:pPr>
        <w:pStyle w:val="Paragraph"/>
        <w:spacing w:line="360" w:lineRule="auto"/>
        <w:ind w:firstLine="0"/>
        <w:jc w:val="both"/>
        <w:rPr>
          <w:color w:val="000000" w:themeColor="text1"/>
        </w:rPr>
      </w:pPr>
    </w:p>
    <w:p w14:paraId="31CF0E66" w14:textId="17EB574E" w:rsidR="007C3823" w:rsidRDefault="00275277" w:rsidP="007C3823">
      <w:pPr>
        <w:pStyle w:val="Paragraph"/>
        <w:spacing w:line="360" w:lineRule="auto"/>
        <w:ind w:firstLine="0"/>
        <w:jc w:val="center"/>
        <w:rPr>
          <w:color w:val="000000" w:themeColor="text1"/>
        </w:rPr>
      </w:pPr>
      <w:r w:rsidRPr="00275277">
        <w:rPr>
          <w:noProof/>
          <w:color w:val="000000" w:themeColor="text1"/>
          <w:lang w:val="de-DE"/>
        </w:rPr>
        <w:lastRenderedPageBreak/>
        <w:drawing>
          <wp:inline distT="0" distB="0" distL="0" distR="0" wp14:anchorId="3A80F9A4" wp14:editId="00F5EC29">
            <wp:extent cx="3532632" cy="1930908"/>
            <wp:effectExtent l="0" t="0" r="0" b="0"/>
            <wp:docPr id="30" name="Picture 29">
              <a:extLst xmlns:a="http://schemas.openxmlformats.org/drawingml/2006/main">
                <a:ext uri="{FF2B5EF4-FFF2-40B4-BE49-F238E27FC236}">
                  <a16:creationId xmlns:a16="http://schemas.microsoft.com/office/drawing/2014/main" id="{4179A2C0-C417-4995-9599-FC77D54D9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179A2C0-C417-4995-9599-FC77D54D9276}"/>
                        </a:ext>
                      </a:extLst>
                    </pic:cNvPr>
                    <pic:cNvPicPr>
                      <a:picLocks noChangeAspect="1"/>
                    </pic:cNvPicPr>
                  </pic:nvPicPr>
                  <pic:blipFill>
                    <a:blip r:embed="rId7"/>
                    <a:stretch>
                      <a:fillRect/>
                    </a:stretch>
                  </pic:blipFill>
                  <pic:spPr>
                    <a:xfrm>
                      <a:off x="0" y="0"/>
                      <a:ext cx="3532632" cy="1930908"/>
                    </a:xfrm>
                    <a:prstGeom prst="rect">
                      <a:avLst/>
                    </a:prstGeom>
                  </pic:spPr>
                </pic:pic>
              </a:graphicData>
            </a:graphic>
          </wp:inline>
        </w:drawing>
      </w:r>
    </w:p>
    <w:p w14:paraId="5974B50C" w14:textId="23938BE5" w:rsidR="00236172" w:rsidRDefault="007C3823" w:rsidP="00972D7E">
      <w:pPr>
        <w:tabs>
          <w:tab w:val="center" w:pos="970"/>
        </w:tabs>
        <w:spacing w:line="360" w:lineRule="auto"/>
        <w:rPr>
          <w:b/>
        </w:rPr>
      </w:pPr>
      <w:r w:rsidRPr="00775D91">
        <w:rPr>
          <w:b/>
        </w:rPr>
        <w:t>Figure S</w:t>
      </w:r>
      <w:r>
        <w:rPr>
          <w:b/>
        </w:rPr>
        <w:t>1</w:t>
      </w:r>
      <w:r w:rsidRPr="00775D91">
        <w:rPr>
          <w:b/>
        </w:rPr>
        <w:t>.</w:t>
      </w:r>
      <w:r w:rsidR="00D86FDE">
        <w:rPr>
          <w:b/>
        </w:rPr>
        <w:t xml:space="preserve"> </w:t>
      </w:r>
      <w:r w:rsidR="00D86FDE" w:rsidRPr="00972D7E">
        <w:rPr>
          <w:bCs/>
        </w:rPr>
        <w:t>Ph</w:t>
      </w:r>
      <w:r w:rsidR="00D86FDE" w:rsidRPr="00775D91">
        <w:rPr>
          <w:bCs/>
        </w:rPr>
        <w:t>oto-polymerization</w:t>
      </w:r>
      <w:r w:rsidR="00D86FDE">
        <w:rPr>
          <w:bCs/>
        </w:rPr>
        <w:t xml:space="preserve"> of polydisperse </w:t>
      </w:r>
      <w:r w:rsidR="00972D7E">
        <w:rPr>
          <w:bCs/>
        </w:rPr>
        <w:t>droplets</w:t>
      </w:r>
      <w:r w:rsidR="00D86FDE" w:rsidRPr="00775D91">
        <w:rPr>
          <w:bCs/>
        </w:rPr>
        <w:t>.</w:t>
      </w:r>
    </w:p>
    <w:p w14:paraId="517C59B2" w14:textId="338D875E" w:rsidR="0059233B" w:rsidRPr="00775D91" w:rsidRDefault="0059233B" w:rsidP="00212F6B">
      <w:pPr>
        <w:tabs>
          <w:tab w:val="center" w:pos="970"/>
        </w:tabs>
        <w:spacing w:line="360" w:lineRule="auto"/>
        <w:jc w:val="center"/>
      </w:pPr>
      <w:r w:rsidRPr="007C3823">
        <w:rPr>
          <w:noProof/>
          <w:color w:val="000000" w:themeColor="text1"/>
        </w:rPr>
        <w:drawing>
          <wp:inline distT="0" distB="0" distL="0" distR="0" wp14:anchorId="578EF4D8" wp14:editId="2253D830">
            <wp:extent cx="2479548" cy="2880360"/>
            <wp:effectExtent l="0" t="0" r="0" b="0"/>
            <wp:docPr id="1" name="Picture 2">
              <a:extLst xmlns:a="http://schemas.openxmlformats.org/drawingml/2006/main">
                <a:ext uri="{FF2B5EF4-FFF2-40B4-BE49-F238E27FC236}">
                  <a16:creationId xmlns:a16="http://schemas.microsoft.com/office/drawing/2014/main" id="{AB1AB76D-9894-4B4E-A6C3-8E129CC3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1AB76D-9894-4B4E-A6C3-8E129CC37721}"/>
                        </a:ext>
                      </a:extLst>
                    </pic:cNvPr>
                    <pic:cNvPicPr>
                      <a:picLocks noChangeAspect="1"/>
                    </pic:cNvPicPr>
                  </pic:nvPicPr>
                  <pic:blipFill>
                    <a:blip r:embed="rId8"/>
                    <a:stretch>
                      <a:fillRect/>
                    </a:stretch>
                  </pic:blipFill>
                  <pic:spPr>
                    <a:xfrm>
                      <a:off x="0" y="0"/>
                      <a:ext cx="2479548" cy="2880360"/>
                    </a:xfrm>
                    <a:prstGeom prst="rect">
                      <a:avLst/>
                    </a:prstGeom>
                  </pic:spPr>
                </pic:pic>
              </a:graphicData>
            </a:graphic>
          </wp:inline>
        </w:drawing>
      </w:r>
    </w:p>
    <w:p w14:paraId="19A605FE" w14:textId="70C2DF07" w:rsidR="0059233B" w:rsidRDefault="0059233B" w:rsidP="00C60F15">
      <w:pPr>
        <w:tabs>
          <w:tab w:val="center" w:pos="970"/>
        </w:tabs>
        <w:spacing w:line="360" w:lineRule="auto"/>
        <w:jc w:val="both"/>
        <w:rPr>
          <w:b/>
        </w:rPr>
      </w:pPr>
      <w:r w:rsidRPr="00775D91">
        <w:rPr>
          <w:b/>
        </w:rPr>
        <w:t>Figure S</w:t>
      </w:r>
      <w:r>
        <w:rPr>
          <w:b/>
        </w:rPr>
        <w:t>2</w:t>
      </w:r>
      <w:r w:rsidRPr="00775D91">
        <w:rPr>
          <w:b/>
        </w:rPr>
        <w:t>.</w:t>
      </w:r>
      <w:r>
        <w:rPr>
          <w:b/>
        </w:rPr>
        <w:t xml:space="preserve"> </w:t>
      </w:r>
      <w:r w:rsidR="00C60F15" w:rsidRPr="00775D91">
        <w:t>Comparison of phase-transition temperatures of BP liquid crystal of MLC 2142 and 35 wt% S‐811 in films and droplets (Cholesteric (Chol), Blue Phase I (BPI), Blue Phase II (BPII)).</w:t>
      </w:r>
    </w:p>
    <w:p w14:paraId="0FF442AE" w14:textId="77777777" w:rsidR="00236172" w:rsidRPr="00775D91" w:rsidRDefault="00236172" w:rsidP="00236172">
      <w:pPr>
        <w:tabs>
          <w:tab w:val="center" w:pos="970"/>
        </w:tabs>
        <w:spacing w:line="360" w:lineRule="auto"/>
      </w:pPr>
    </w:p>
    <w:p w14:paraId="28AED944" w14:textId="75189B1F" w:rsidR="00236172" w:rsidRPr="00775D91" w:rsidRDefault="00236172" w:rsidP="00236172">
      <w:pPr>
        <w:tabs>
          <w:tab w:val="center" w:pos="970"/>
        </w:tabs>
        <w:spacing w:line="360" w:lineRule="auto"/>
        <w:jc w:val="center"/>
      </w:pPr>
      <w:r w:rsidRPr="00775D91">
        <w:rPr>
          <w:noProof/>
        </w:rPr>
        <w:drawing>
          <wp:inline distT="0" distB="0" distL="0" distR="0" wp14:anchorId="216A66C7" wp14:editId="09F5A322">
            <wp:extent cx="5398477" cy="1656958"/>
            <wp:effectExtent l="0" t="0" r="0" b="635"/>
            <wp:docPr id="3" name="Picture 5">
              <a:extLst xmlns:a="http://schemas.openxmlformats.org/drawingml/2006/main">
                <a:ext uri="{FF2B5EF4-FFF2-40B4-BE49-F238E27FC236}">
                  <a16:creationId xmlns:a16="http://schemas.microsoft.com/office/drawing/2014/main" id="{E1A24E04-46D2-4EC9-BC6D-07A1E8D1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A24E04-46D2-4EC9-BC6D-07A1E8D1C285}"/>
                        </a:ext>
                      </a:extLst>
                    </pic:cNvPr>
                    <pic:cNvPicPr>
                      <a:picLocks noChangeAspect="1"/>
                    </pic:cNvPicPr>
                  </pic:nvPicPr>
                  <pic:blipFill>
                    <a:blip r:embed="rId9"/>
                    <a:stretch>
                      <a:fillRect/>
                    </a:stretch>
                  </pic:blipFill>
                  <pic:spPr>
                    <a:xfrm>
                      <a:off x="0" y="0"/>
                      <a:ext cx="5405731" cy="1659184"/>
                    </a:xfrm>
                    <a:prstGeom prst="rect">
                      <a:avLst/>
                    </a:prstGeom>
                  </pic:spPr>
                </pic:pic>
              </a:graphicData>
            </a:graphic>
          </wp:inline>
        </w:drawing>
      </w:r>
    </w:p>
    <w:p w14:paraId="186FF1DB" w14:textId="77777777" w:rsidR="00535B2A" w:rsidRDefault="00535B2A" w:rsidP="00236172">
      <w:pPr>
        <w:tabs>
          <w:tab w:val="center" w:pos="970"/>
        </w:tabs>
        <w:spacing w:line="360" w:lineRule="auto"/>
        <w:rPr>
          <w:b/>
        </w:rPr>
      </w:pPr>
    </w:p>
    <w:p w14:paraId="56D1C730" w14:textId="69531CA0" w:rsidR="00236172" w:rsidRPr="00775D91" w:rsidRDefault="00236172" w:rsidP="00236172">
      <w:pPr>
        <w:tabs>
          <w:tab w:val="center" w:pos="970"/>
        </w:tabs>
        <w:spacing w:line="360" w:lineRule="auto"/>
      </w:pPr>
      <w:r w:rsidRPr="00775D91">
        <w:rPr>
          <w:b/>
        </w:rPr>
        <w:t>Figure S</w:t>
      </w:r>
      <w:r w:rsidR="00D0340E">
        <w:rPr>
          <w:b/>
        </w:rPr>
        <w:t>3</w:t>
      </w:r>
      <w:r w:rsidRPr="00775D91">
        <w:rPr>
          <w:b/>
        </w:rPr>
        <w:t>.</w:t>
      </w:r>
      <w:r w:rsidRPr="00775D91">
        <w:t xml:space="preserve"> </w:t>
      </w:r>
      <w:r w:rsidRPr="00775D91">
        <w:rPr>
          <w:b/>
        </w:rPr>
        <w:t>Optical microscopy of stabilized BPI film</w:t>
      </w:r>
      <w:r w:rsidRPr="00775D91">
        <w:t xml:space="preserve">. </w:t>
      </w:r>
      <w:r>
        <w:t>(</w:t>
      </w:r>
      <w:r>
        <w:rPr>
          <w:b/>
          <w:bCs/>
        </w:rPr>
        <w:t>a</w:t>
      </w:r>
      <w:r>
        <w:t>)</w:t>
      </w:r>
      <w:r w:rsidRPr="00775D91">
        <w:t xml:space="preserve"> Crossed-polarized image of 12 μm‐thick films made of reactive chiral mixture at 25° before polymerization. </w:t>
      </w:r>
      <w:r>
        <w:t>(</w:t>
      </w:r>
      <w:r w:rsidRPr="00775D91">
        <w:rPr>
          <w:b/>
          <w:bCs/>
        </w:rPr>
        <w:t>b</w:t>
      </w:r>
      <w:r w:rsidRPr="00775D91">
        <w:t>-</w:t>
      </w:r>
      <w:r w:rsidRPr="00775D91">
        <w:rPr>
          <w:b/>
          <w:bCs/>
        </w:rPr>
        <w:t>c</w:t>
      </w:r>
      <w:r>
        <w:rPr>
          <w:b/>
          <w:bCs/>
        </w:rPr>
        <w:t>)</w:t>
      </w:r>
      <w:r w:rsidRPr="00775D91">
        <w:t xml:space="preserve"> Crossed-</w:t>
      </w:r>
      <w:r w:rsidRPr="00775D91">
        <w:lastRenderedPageBreak/>
        <w:t xml:space="preserve">polarized images at 25°C and 52°C , respectively after polymerization of the reactive chiral mixture at the temperature where BPI appear . </w:t>
      </w:r>
    </w:p>
    <w:p w14:paraId="48D37333" w14:textId="77777777" w:rsidR="00236172" w:rsidRPr="00775D91" w:rsidRDefault="00236172" w:rsidP="00236172">
      <w:pPr>
        <w:tabs>
          <w:tab w:val="center" w:pos="970"/>
        </w:tabs>
        <w:spacing w:line="360" w:lineRule="auto"/>
      </w:pPr>
    </w:p>
    <w:p w14:paraId="72F7418B" w14:textId="11D346BC" w:rsidR="00236172" w:rsidRPr="00775D91" w:rsidRDefault="008F1318" w:rsidP="008F1318">
      <w:pPr>
        <w:tabs>
          <w:tab w:val="center" w:pos="970"/>
        </w:tabs>
        <w:spacing w:line="360" w:lineRule="auto"/>
        <w:jc w:val="center"/>
        <w:pPrChange w:id="175" w:author="jose adrian martinez gonzalez" w:date="2021-06-25T10:19:00Z">
          <w:pPr>
            <w:tabs>
              <w:tab w:val="center" w:pos="970"/>
            </w:tabs>
            <w:spacing w:line="360" w:lineRule="auto"/>
          </w:pPr>
        </w:pPrChange>
      </w:pPr>
      <w:ins w:id="176" w:author="jose adrian martinez gonzalez" w:date="2021-06-25T10:18:00Z">
        <w:r>
          <w:rPr>
            <w:noProof/>
          </w:rPr>
          <w:drawing>
            <wp:inline distT="0" distB="0" distL="0" distR="0" wp14:anchorId="714D51AB" wp14:editId="2B3ED4DB">
              <wp:extent cx="2996768" cy="2128987"/>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2714" cy="2147420"/>
                      </a:xfrm>
                      <a:prstGeom prst="rect">
                        <a:avLst/>
                      </a:prstGeom>
                    </pic:spPr>
                  </pic:pic>
                </a:graphicData>
              </a:graphic>
            </wp:inline>
          </w:drawing>
        </w:r>
      </w:ins>
    </w:p>
    <w:p w14:paraId="129A5F6B" w14:textId="1040BFA5" w:rsidR="00236172" w:rsidRPr="00775D91" w:rsidRDefault="00236172" w:rsidP="00236172">
      <w:pPr>
        <w:tabs>
          <w:tab w:val="center" w:pos="970"/>
        </w:tabs>
        <w:spacing w:line="360" w:lineRule="auto"/>
        <w:jc w:val="center"/>
      </w:pPr>
      <w:del w:id="177" w:author="jose adrian martinez gonzalez" w:date="2021-06-25T10:17:00Z">
        <w:r w:rsidRPr="00775D91" w:rsidDel="008F1318">
          <w:rPr>
            <w:noProof/>
          </w:rPr>
          <w:drawing>
            <wp:inline distT="0" distB="0" distL="0" distR="0" wp14:anchorId="2F8003BA" wp14:editId="1F04E3AD">
              <wp:extent cx="1689857" cy="1426866"/>
              <wp:effectExtent l="0" t="0" r="0" b="0"/>
              <wp:docPr id="4" name="Picture 4" descr="A picture containing map, tex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P-drop-SI.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0398" cy="1435767"/>
                      </a:xfrm>
                      <a:prstGeom prst="rect">
                        <a:avLst/>
                      </a:prstGeom>
                    </pic:spPr>
                  </pic:pic>
                </a:graphicData>
              </a:graphic>
            </wp:inline>
          </w:drawing>
        </w:r>
      </w:del>
    </w:p>
    <w:p w14:paraId="474B5154" w14:textId="77777777" w:rsidR="00236172" w:rsidRPr="00775D91" w:rsidRDefault="00236172" w:rsidP="00236172">
      <w:pPr>
        <w:tabs>
          <w:tab w:val="center" w:pos="970"/>
        </w:tabs>
        <w:spacing w:line="360" w:lineRule="auto"/>
        <w:jc w:val="center"/>
      </w:pPr>
    </w:p>
    <w:p w14:paraId="69257327" w14:textId="63E7F4D6" w:rsidR="00236172" w:rsidRPr="00775D91" w:rsidRDefault="00236172" w:rsidP="00236172">
      <w:pPr>
        <w:spacing w:line="360" w:lineRule="auto"/>
        <w:jc w:val="both"/>
      </w:pPr>
      <w:r w:rsidRPr="00775D91">
        <w:rPr>
          <w:b/>
        </w:rPr>
        <w:t>Figure S</w:t>
      </w:r>
      <w:r w:rsidR="00D0340E">
        <w:rPr>
          <w:b/>
        </w:rPr>
        <w:t>4</w:t>
      </w:r>
      <w:r w:rsidRPr="00775D91">
        <w:rPr>
          <w:b/>
        </w:rPr>
        <w:t>.</w:t>
      </w:r>
      <w:r w:rsidRPr="00775D91">
        <w:t xml:space="preserve"> Sketch of a polymerized disclination line of a BPI cell. Monomers aggregate at the disclination lines forming cylindrical regions like that depicted in yellow. Each BPI unit cell has the equivalent of 4 of those yellow diagonals. The interfacial free energy between these cylinders and the BP material, depends on the anchoring energy, </w:t>
      </w:r>
      <m:oMath>
        <m:r>
          <w:rPr>
            <w:rFonts w:ascii="Cambria Math" w:hAnsi="Cambria Math"/>
          </w:rPr>
          <m:t>σ</m:t>
        </m:r>
      </m:oMath>
      <w:r w:rsidRPr="00775D91">
        <w:t xml:space="preserve">, and the area per unit volume, </w:t>
      </w:r>
      <w:r w:rsidRPr="00775D91">
        <w:rPr>
          <w:i/>
          <w:iCs/>
        </w:rPr>
        <w:t>s</w:t>
      </w:r>
      <w:r w:rsidRPr="00775D91">
        <w:t xml:space="preserve">, of such cylinders. </w:t>
      </w:r>
    </w:p>
    <w:p w14:paraId="5CBF8478" w14:textId="77777777" w:rsidR="00236172" w:rsidRPr="00775D91" w:rsidRDefault="00236172" w:rsidP="00236172">
      <w:pPr>
        <w:spacing w:line="360" w:lineRule="auto"/>
        <w:jc w:val="center"/>
      </w:pPr>
      <w:r w:rsidRPr="00775D91">
        <w:rPr>
          <w:noProof/>
        </w:rPr>
        <w:lastRenderedPageBreak/>
        <w:t xml:space="preserve"> </w:t>
      </w:r>
      <w:r w:rsidRPr="00775D91">
        <w:rPr>
          <w:noProof/>
        </w:rPr>
        <w:drawing>
          <wp:inline distT="0" distB="0" distL="0" distR="0" wp14:anchorId="0EE64005" wp14:editId="3232AC2D">
            <wp:extent cx="5063807" cy="4693285"/>
            <wp:effectExtent l="0" t="0" r="3810" b="0"/>
            <wp:docPr id="8" name="Picture 7">
              <a:extLst xmlns:a="http://schemas.openxmlformats.org/drawingml/2006/main">
                <a:ext uri="{FF2B5EF4-FFF2-40B4-BE49-F238E27FC236}">
                  <a16:creationId xmlns:a16="http://schemas.microsoft.com/office/drawing/2014/main" id="{0F01E08F-3E3F-4353-A9AC-DE173BAA7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01E08F-3E3F-4353-A9AC-DE173BAA7256}"/>
                        </a:ext>
                      </a:extLst>
                    </pic:cNvPr>
                    <pic:cNvPicPr>
                      <a:picLocks noChangeAspect="1"/>
                    </pic:cNvPicPr>
                  </pic:nvPicPr>
                  <pic:blipFill>
                    <a:blip r:embed="rId12"/>
                    <a:stretch>
                      <a:fillRect/>
                    </a:stretch>
                  </pic:blipFill>
                  <pic:spPr>
                    <a:xfrm>
                      <a:off x="0" y="0"/>
                      <a:ext cx="5064746" cy="4694155"/>
                    </a:xfrm>
                    <a:prstGeom prst="rect">
                      <a:avLst/>
                    </a:prstGeom>
                  </pic:spPr>
                </pic:pic>
              </a:graphicData>
            </a:graphic>
          </wp:inline>
        </w:drawing>
      </w:r>
    </w:p>
    <w:p w14:paraId="09B617AB" w14:textId="642B5B2F" w:rsidR="00236172" w:rsidRPr="00775D91" w:rsidRDefault="00236172" w:rsidP="00236172">
      <w:pPr>
        <w:spacing w:line="360" w:lineRule="auto"/>
        <w:jc w:val="both"/>
      </w:pPr>
      <w:r w:rsidRPr="00775D91">
        <w:rPr>
          <w:b/>
        </w:rPr>
        <w:t>Figure S</w:t>
      </w:r>
      <w:r w:rsidR="00D0340E">
        <w:rPr>
          <w:b/>
        </w:rPr>
        <w:t>5</w:t>
      </w:r>
      <w:r w:rsidRPr="00775D91">
        <w:rPr>
          <w:b/>
        </w:rPr>
        <w:t>.</w:t>
      </w:r>
      <w:r w:rsidRPr="00775D91">
        <w:t xml:space="preserve">  </w:t>
      </w:r>
      <w:r w:rsidRPr="00775D91">
        <w:rPr>
          <w:rFonts w:eastAsia="Times New Roman"/>
        </w:rPr>
        <w:t xml:space="preserve">Simulation micrographs, director field and disclination lines for top and lateral views; each row corresponds to different BPI-lattice orientations: </w:t>
      </w:r>
      <w:r>
        <w:rPr>
          <w:rFonts w:eastAsia="Times New Roman"/>
        </w:rPr>
        <w:t>(</w:t>
      </w:r>
      <w:r w:rsidRPr="00775D91">
        <w:rPr>
          <w:rFonts w:eastAsia="Times New Roman"/>
        </w:rPr>
        <w:t xml:space="preserve">1) BPI-[111], </w:t>
      </w:r>
      <w:r>
        <w:rPr>
          <w:rFonts w:eastAsia="Times New Roman"/>
        </w:rPr>
        <w:t>(</w:t>
      </w:r>
      <w:r w:rsidRPr="00775D91">
        <w:rPr>
          <w:rFonts w:eastAsia="Times New Roman"/>
        </w:rPr>
        <w:t xml:space="preserve">2) BPI-[110], </w:t>
      </w:r>
      <w:r>
        <w:rPr>
          <w:rFonts w:eastAsia="Times New Roman"/>
        </w:rPr>
        <w:t>(</w:t>
      </w:r>
      <w:r w:rsidRPr="00775D91">
        <w:rPr>
          <w:rFonts w:eastAsia="Times New Roman"/>
        </w:rPr>
        <w:t xml:space="preserve">3) BPI-[200] and </w:t>
      </w:r>
      <w:r>
        <w:rPr>
          <w:rFonts w:eastAsia="Times New Roman"/>
        </w:rPr>
        <w:t>(</w:t>
      </w:r>
      <w:r w:rsidRPr="00775D91">
        <w:rPr>
          <w:rFonts w:eastAsia="Times New Roman"/>
        </w:rPr>
        <w:t xml:space="preserve">4) BPI-[211]. </w:t>
      </w:r>
      <w:r w:rsidRPr="00775D91">
        <w:t>Colormap is from blue -director parallel to the interface- to red -director perpendicular to the interface.</w:t>
      </w:r>
    </w:p>
    <w:p w14:paraId="29B69ECA" w14:textId="77777777" w:rsidR="00236172" w:rsidRPr="00775D91" w:rsidRDefault="00236172" w:rsidP="00236172">
      <w:pPr>
        <w:tabs>
          <w:tab w:val="center" w:pos="970"/>
        </w:tabs>
        <w:spacing w:after="240" w:line="360" w:lineRule="auto"/>
        <w:rPr>
          <w:b/>
        </w:rPr>
      </w:pPr>
      <w:r w:rsidRPr="00775D91">
        <w:rPr>
          <w:b/>
        </w:rPr>
        <w:t>References</w:t>
      </w:r>
    </w:p>
    <w:p w14:paraId="5DF6708A" w14:textId="26072112" w:rsidR="00236172" w:rsidRPr="00775D91" w:rsidDel="00D36842" w:rsidRDefault="00236172" w:rsidP="00236172">
      <w:pPr>
        <w:pStyle w:val="Heading3"/>
        <w:numPr>
          <w:ilvl w:val="0"/>
          <w:numId w:val="1"/>
        </w:numPr>
        <w:tabs>
          <w:tab w:val="center" w:pos="970"/>
        </w:tabs>
        <w:spacing w:after="120" w:line="360" w:lineRule="auto"/>
        <w:ind w:left="270" w:hanging="270"/>
        <w:rPr>
          <w:del w:id="178" w:author="jose adrian martinez gonzalez" w:date="2021-06-28T09:30:00Z"/>
          <w:rFonts w:ascii="Times New Roman" w:eastAsiaTheme="minorHAnsi" w:hAnsi="Times New Roman" w:cs="Times New Roman"/>
          <w:color w:val="auto"/>
        </w:rPr>
      </w:pPr>
      <w:del w:id="179" w:author="jose adrian martinez gonzalez" w:date="2021-06-28T09:30:00Z">
        <w:r w:rsidDel="00D36842">
          <w:rPr>
            <w:rFonts w:ascii="Times New Roman" w:eastAsiaTheme="minorHAnsi" w:hAnsi="Times New Roman" w:cs="Times New Roman"/>
            <w:color w:val="auto"/>
          </w:rPr>
          <w:delText xml:space="preserve">J. </w:delText>
        </w:r>
        <w:r w:rsidRPr="00775D91" w:rsidDel="00D36842">
          <w:rPr>
            <w:rFonts w:ascii="Times New Roman" w:eastAsiaTheme="minorHAnsi" w:hAnsi="Times New Roman" w:cs="Times New Roman"/>
            <w:color w:val="auto"/>
          </w:rPr>
          <w:delText>Fukuda</w:delText>
        </w:r>
        <w:r w:rsidDel="00D36842">
          <w:rPr>
            <w:rFonts w:ascii="Times New Roman" w:eastAsiaTheme="minorHAnsi" w:hAnsi="Times New Roman" w:cs="Times New Roman"/>
            <w:color w:val="auto"/>
          </w:rPr>
          <w:delText>.</w:delText>
        </w:r>
        <w:r w:rsidRPr="00775D91" w:rsidDel="00D36842">
          <w:rPr>
            <w:rFonts w:ascii="Times New Roman" w:eastAsiaTheme="minorHAnsi" w:hAnsi="Times New Roman" w:cs="Times New Roman"/>
            <w:color w:val="auto"/>
          </w:rPr>
          <w:delText xml:space="preserve"> Stabilization of a blue phase by a guest component: An approach based on a Landau–de Gennes theory. </w:delText>
        </w:r>
        <w:r w:rsidRPr="00775D91" w:rsidDel="00D36842">
          <w:rPr>
            <w:rFonts w:ascii="Times New Roman" w:eastAsiaTheme="minorHAnsi" w:hAnsi="Times New Roman" w:cs="Times New Roman"/>
            <w:i/>
            <w:color w:val="auto"/>
          </w:rPr>
          <w:delText>Phys Rev. E</w:delText>
        </w:r>
        <w:r w:rsidRPr="00775D91" w:rsidDel="00D36842">
          <w:rPr>
            <w:rFonts w:ascii="Times New Roman" w:eastAsiaTheme="minorHAnsi" w:hAnsi="Times New Roman" w:cs="Times New Roman"/>
            <w:color w:val="auto"/>
          </w:rPr>
          <w:delText xml:space="preserve">, </w:delText>
        </w:r>
        <w:r w:rsidDel="00D36842">
          <w:rPr>
            <w:rFonts w:ascii="Times New Roman" w:eastAsiaTheme="minorHAnsi" w:hAnsi="Times New Roman" w:cs="Times New Roman"/>
            <w:b/>
            <w:bCs/>
            <w:color w:val="auto"/>
          </w:rPr>
          <w:delText>2010</w:delText>
        </w:r>
        <w:r w:rsidRPr="00775D91" w:rsidDel="00D36842">
          <w:rPr>
            <w:rFonts w:ascii="Times New Roman" w:eastAsiaTheme="minorHAnsi" w:hAnsi="Times New Roman" w:cs="Times New Roman"/>
            <w:b/>
            <w:bCs/>
            <w:color w:val="auto"/>
          </w:rPr>
          <w:delText>,</w:delText>
        </w:r>
        <w:r w:rsidRPr="00775D91" w:rsidDel="00D36842">
          <w:rPr>
            <w:rFonts w:ascii="Times New Roman" w:eastAsiaTheme="minorHAnsi" w:hAnsi="Times New Roman" w:cs="Times New Roman"/>
            <w:color w:val="auto"/>
          </w:rPr>
          <w:delText xml:space="preserve"> </w:delText>
        </w:r>
        <w:r w:rsidDel="00D36842">
          <w:rPr>
            <w:rFonts w:ascii="Times New Roman" w:eastAsiaTheme="minorHAnsi" w:hAnsi="Times New Roman" w:cs="Times New Roman"/>
            <w:color w:val="auto"/>
          </w:rPr>
          <w:delText xml:space="preserve">82, </w:delText>
        </w:r>
        <w:r w:rsidRPr="00775D91" w:rsidDel="00D36842">
          <w:rPr>
            <w:rFonts w:ascii="Times New Roman" w:eastAsiaTheme="minorHAnsi" w:hAnsi="Times New Roman" w:cs="Times New Roman"/>
            <w:color w:val="auto"/>
          </w:rPr>
          <w:delText xml:space="preserve">061702. </w:delText>
        </w:r>
      </w:del>
    </w:p>
    <w:p w14:paraId="52485112" w14:textId="0458C541"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180" w:author="jose adrian martinez gonzalez" w:date="2021-06-28T09:30:00Z"/>
          <w:rFonts w:ascii="Times New Roman" w:hAnsi="Times New Roman" w:cs="Times New Roman"/>
        </w:rPr>
      </w:pPr>
      <w:del w:id="181" w:author="jose adrian martinez gonzalez" w:date="2021-06-28T09:30:00Z">
        <w:r w:rsidDel="00D36842">
          <w:rPr>
            <w:rFonts w:ascii="Times New Roman" w:hAnsi="Times New Roman" w:cs="Times New Roman"/>
            <w:noProof/>
          </w:rPr>
          <w:delText xml:space="preserve">J. A. </w:delText>
        </w:r>
        <w:r w:rsidRPr="00775D91" w:rsidDel="00D36842">
          <w:rPr>
            <w:rFonts w:ascii="Times New Roman" w:hAnsi="Times New Roman" w:cs="Times New Roman"/>
            <w:noProof/>
          </w:rPr>
          <w:delText xml:space="preserve">Martínez-González, </w:delText>
        </w:r>
        <w:r w:rsidDel="00D36842">
          <w:rPr>
            <w:rFonts w:ascii="Times New Roman" w:hAnsi="Times New Roman" w:cs="Times New Roman"/>
            <w:noProof/>
          </w:rPr>
          <w:delText>Y.</w:delText>
        </w:r>
        <w:r w:rsidRPr="00775D91" w:rsidDel="00D36842">
          <w:rPr>
            <w:rFonts w:ascii="Times New Roman" w:hAnsi="Times New Roman" w:cs="Times New Roman"/>
            <w:noProof/>
          </w:rPr>
          <w:delText xml:space="preserve"> Zhou,</w:delText>
        </w:r>
        <w:r w:rsidDel="00D36842">
          <w:rPr>
            <w:rFonts w:ascii="Times New Roman" w:hAnsi="Times New Roman" w:cs="Times New Roman"/>
            <w:noProof/>
          </w:rPr>
          <w:delText xml:space="preserve"> M.</w:delText>
        </w:r>
        <w:r w:rsidRPr="00775D91" w:rsidDel="00D36842">
          <w:rPr>
            <w:rFonts w:ascii="Times New Roman" w:hAnsi="Times New Roman" w:cs="Times New Roman"/>
            <w:noProof/>
          </w:rPr>
          <w:delText xml:space="preserve"> Rahimi,</w:delText>
        </w:r>
        <w:r w:rsidDel="00D36842">
          <w:rPr>
            <w:rFonts w:ascii="Times New Roman" w:hAnsi="Times New Roman" w:cs="Times New Roman"/>
            <w:noProof/>
          </w:rPr>
          <w:delText xml:space="preserve"> E.</w:delText>
        </w:r>
        <w:r w:rsidRPr="00775D91" w:rsidDel="00D36842">
          <w:rPr>
            <w:rFonts w:ascii="Times New Roman" w:hAnsi="Times New Roman" w:cs="Times New Roman"/>
            <w:noProof/>
          </w:rPr>
          <w:delText xml:space="preserve"> Bukusoglu, </w:delText>
        </w:r>
        <w:r w:rsidDel="00D36842">
          <w:rPr>
            <w:rFonts w:ascii="Times New Roman" w:hAnsi="Times New Roman" w:cs="Times New Roman"/>
            <w:noProof/>
          </w:rPr>
          <w:delText>N. L.</w:delText>
        </w:r>
        <w:r w:rsidRPr="00775D91" w:rsidDel="00D36842">
          <w:rPr>
            <w:rFonts w:ascii="Times New Roman" w:hAnsi="Times New Roman" w:cs="Times New Roman"/>
            <w:noProof/>
          </w:rPr>
          <w:delText xml:space="preserve"> Abbott</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 de Pablo. Blue-phase liquid crystal droplets. </w:delText>
        </w:r>
        <w:r w:rsidRPr="00775D91" w:rsidDel="00D36842">
          <w:rPr>
            <w:rFonts w:ascii="Times New Roman" w:hAnsi="Times New Roman" w:cs="Times New Roman"/>
            <w:i/>
            <w:iCs/>
            <w:noProof/>
          </w:rPr>
          <w:delText>Proc. Natl. Acad. Sci. U. S. A.</w:delText>
        </w:r>
        <w:r w:rsidRPr="00775D91" w:rsidDel="00D36842">
          <w:rPr>
            <w:rFonts w:ascii="Times New Roman" w:hAnsi="Times New Roman" w:cs="Times New Roman"/>
            <w:noProof/>
          </w:rPr>
          <w:delText xml:space="preserve"> </w:delText>
        </w:r>
        <w:r w:rsidRPr="00775D91" w:rsidDel="00D36842">
          <w:rPr>
            <w:rFonts w:ascii="Times New Roman" w:hAnsi="Times New Roman" w:cs="Times New Roman"/>
            <w:b/>
            <w:bCs/>
            <w:noProof/>
          </w:rPr>
          <w:delText>2</w:delText>
        </w:r>
        <w:r w:rsidDel="00D36842">
          <w:rPr>
            <w:rFonts w:ascii="Times New Roman" w:hAnsi="Times New Roman" w:cs="Times New Roman"/>
            <w:b/>
            <w:bCs/>
            <w:noProof/>
          </w:rPr>
          <w:delText>015</w:delText>
        </w:r>
        <w:r w:rsidRPr="00775D91" w:rsidDel="00D36842">
          <w:rPr>
            <w:rFonts w:ascii="Times New Roman" w:hAnsi="Times New Roman" w:cs="Times New Roman"/>
            <w:b/>
            <w:bCs/>
            <w:noProof/>
          </w:rPr>
          <w:delText>,</w:delText>
        </w:r>
        <w:r w:rsidRPr="00775D91" w:rsidDel="00D36842">
          <w:rPr>
            <w:rFonts w:ascii="Times New Roman" w:hAnsi="Times New Roman" w:cs="Times New Roman"/>
            <w:noProof/>
          </w:rPr>
          <w:delText xml:space="preserve"> </w:delText>
        </w:r>
        <w:r w:rsidDel="00D36842">
          <w:rPr>
            <w:rFonts w:ascii="Times New Roman" w:hAnsi="Times New Roman" w:cs="Times New Roman"/>
            <w:noProof/>
          </w:rPr>
          <w:delText xml:space="preserve">112, </w:delText>
        </w:r>
        <w:r w:rsidRPr="00775D91" w:rsidDel="00D36842">
          <w:rPr>
            <w:rFonts w:ascii="Times New Roman" w:hAnsi="Times New Roman" w:cs="Times New Roman"/>
            <w:noProof/>
          </w:rPr>
          <w:delText>13195–13200.</w:delText>
        </w:r>
      </w:del>
    </w:p>
    <w:p w14:paraId="3B5B11CE" w14:textId="712BCC0E"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182" w:author="jose adrian martinez gonzalez" w:date="2021-06-28T09:30:00Z"/>
          <w:rFonts w:ascii="Times New Roman" w:hAnsi="Times New Roman" w:cs="Times New Roman"/>
        </w:rPr>
      </w:pPr>
      <w:del w:id="183" w:author="jose adrian martinez gonzalez" w:date="2021-06-28T09:30:00Z">
        <w:r w:rsidDel="00D36842">
          <w:rPr>
            <w:rFonts w:ascii="Times New Roman" w:hAnsi="Times New Roman" w:cs="Times New Roman"/>
            <w:noProof/>
          </w:rPr>
          <w:delText xml:space="preserve">E. </w:delText>
        </w:r>
        <w:r w:rsidRPr="00775D91" w:rsidDel="00D36842">
          <w:rPr>
            <w:rFonts w:ascii="Times New Roman" w:hAnsi="Times New Roman" w:cs="Times New Roman"/>
            <w:noProof/>
          </w:rPr>
          <w:delText xml:space="preserve">Bukusoglu, </w:delText>
        </w:r>
        <w:r w:rsidDel="00D36842">
          <w:rPr>
            <w:rFonts w:ascii="Times New Roman" w:hAnsi="Times New Roman" w:cs="Times New Roman"/>
            <w:noProof/>
          </w:rPr>
          <w:delText>X.</w:delText>
        </w:r>
        <w:r w:rsidRPr="00775D91" w:rsidDel="00D36842">
          <w:rPr>
            <w:rFonts w:ascii="Times New Roman" w:hAnsi="Times New Roman" w:cs="Times New Roman"/>
            <w:noProof/>
          </w:rPr>
          <w:delText xml:space="preserve"> Wang, </w:delText>
        </w:r>
        <w:r w:rsidDel="00D36842">
          <w:rPr>
            <w:rFonts w:ascii="Times New Roman" w:hAnsi="Times New Roman" w:cs="Times New Roman"/>
            <w:noProof/>
          </w:rPr>
          <w:delText>J. A.</w:delText>
        </w:r>
        <w:r w:rsidRPr="00775D91" w:rsidDel="00D36842">
          <w:rPr>
            <w:rFonts w:ascii="Times New Roman" w:hAnsi="Times New Roman" w:cs="Times New Roman"/>
            <w:noProof/>
          </w:rPr>
          <w:delText xml:space="preserve"> Martinez-Gonzalez, J. </w:delText>
        </w:r>
        <w:r w:rsidDel="00D36842">
          <w:rPr>
            <w:rFonts w:ascii="Times New Roman" w:hAnsi="Times New Roman" w:cs="Times New Roman"/>
            <w:noProof/>
          </w:rPr>
          <w:delText>J. d</w:delText>
        </w:r>
        <w:r w:rsidRPr="00775D91" w:rsidDel="00D36842">
          <w:rPr>
            <w:rFonts w:ascii="Times New Roman" w:hAnsi="Times New Roman" w:cs="Times New Roman"/>
            <w:noProof/>
          </w:rPr>
          <w:delText>e Pablo,  N</w:delText>
        </w:r>
        <w:r w:rsidDel="00D36842">
          <w:rPr>
            <w:rFonts w:ascii="Times New Roman" w:hAnsi="Times New Roman" w:cs="Times New Roman"/>
            <w:noProof/>
          </w:rPr>
          <w:delText>. L.</w:delText>
        </w:r>
        <w:r w:rsidRPr="00775D91" w:rsidDel="00D36842">
          <w:rPr>
            <w:rFonts w:ascii="Times New Roman" w:hAnsi="Times New Roman" w:cs="Times New Roman"/>
            <w:noProof/>
          </w:rPr>
          <w:delText xml:space="preserve"> A</w:delText>
        </w:r>
        <w:r w:rsidDel="00D36842">
          <w:rPr>
            <w:rFonts w:ascii="Times New Roman" w:hAnsi="Times New Roman" w:cs="Times New Roman"/>
            <w:noProof/>
          </w:rPr>
          <w:delText>bbott</w:delText>
        </w:r>
        <w:r w:rsidRPr="00775D91" w:rsidDel="00D36842">
          <w:rPr>
            <w:rFonts w:ascii="Times New Roman" w:hAnsi="Times New Roman" w:cs="Times New Roman"/>
            <w:noProof/>
          </w:rPr>
          <w:delText xml:space="preserve">. Stimuli-Responsive Cubosomes Formed from Blue Phase Liquid Crystals. </w:delText>
        </w:r>
        <w:r w:rsidRPr="00775D91" w:rsidDel="00D36842">
          <w:rPr>
            <w:rFonts w:ascii="Times New Roman" w:hAnsi="Times New Roman" w:cs="Times New Roman"/>
            <w:i/>
            <w:iCs/>
            <w:noProof/>
          </w:rPr>
          <w:delText>Adv. Mater.</w:delText>
        </w:r>
        <w:r w:rsidRPr="00775D91" w:rsidDel="00D36842">
          <w:rPr>
            <w:rFonts w:ascii="Times New Roman" w:hAnsi="Times New Roman" w:cs="Times New Roman"/>
            <w:noProof/>
          </w:rPr>
          <w:delText xml:space="preserve"> </w:delText>
        </w:r>
        <w:r w:rsidRPr="00775D91" w:rsidDel="00D36842">
          <w:rPr>
            <w:rFonts w:ascii="Times New Roman" w:hAnsi="Times New Roman" w:cs="Times New Roman"/>
            <w:b/>
            <w:bCs/>
            <w:noProof/>
          </w:rPr>
          <w:delText>2</w:delText>
        </w:r>
        <w:r w:rsidDel="00D36842">
          <w:rPr>
            <w:rFonts w:ascii="Times New Roman" w:hAnsi="Times New Roman" w:cs="Times New Roman"/>
            <w:b/>
            <w:bCs/>
            <w:noProof/>
          </w:rPr>
          <w:delText>015</w:delText>
        </w:r>
        <w:r w:rsidRPr="00775D91" w:rsidDel="00D36842">
          <w:rPr>
            <w:rFonts w:ascii="Times New Roman" w:hAnsi="Times New Roman" w:cs="Times New Roman"/>
            <w:b/>
            <w:bCs/>
            <w:noProof/>
          </w:rPr>
          <w:delText>,</w:delText>
        </w:r>
        <w:r w:rsidRPr="00775D91" w:rsidDel="00D36842">
          <w:rPr>
            <w:rFonts w:ascii="Times New Roman" w:hAnsi="Times New Roman" w:cs="Times New Roman"/>
            <w:noProof/>
          </w:rPr>
          <w:delText xml:space="preserve"> </w:delText>
        </w:r>
        <w:r w:rsidDel="00D36842">
          <w:rPr>
            <w:rFonts w:ascii="Times New Roman" w:hAnsi="Times New Roman" w:cs="Times New Roman"/>
            <w:noProof/>
          </w:rPr>
          <w:delText xml:space="preserve">27, </w:delText>
        </w:r>
        <w:r w:rsidRPr="00775D91" w:rsidDel="00D36842">
          <w:rPr>
            <w:rFonts w:ascii="Times New Roman" w:hAnsi="Times New Roman" w:cs="Times New Roman"/>
            <w:noProof/>
          </w:rPr>
          <w:delText>6892–6898.</w:delText>
        </w:r>
      </w:del>
    </w:p>
    <w:p w14:paraId="2FC6E5C0" w14:textId="6D9BB1FA"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184" w:author="jose adrian martinez gonzalez" w:date="2021-06-28T09:30:00Z"/>
          <w:rFonts w:ascii="Times New Roman" w:hAnsi="Times New Roman" w:cs="Times New Roman"/>
        </w:rPr>
      </w:pPr>
      <w:del w:id="185" w:author="jose adrian martinez gonzalez" w:date="2021-06-28T09:30:00Z">
        <w:r w:rsidDel="00D36842">
          <w:rPr>
            <w:rFonts w:ascii="Times New Roman" w:hAnsi="Times New Roman" w:cs="Times New Roman"/>
          </w:rPr>
          <w:delText xml:space="preserve">M. </w:delText>
        </w:r>
        <w:r w:rsidRPr="00775D91" w:rsidDel="00D36842">
          <w:rPr>
            <w:rFonts w:ascii="Times New Roman" w:hAnsi="Times New Roman" w:cs="Times New Roman"/>
          </w:rPr>
          <w:delText>Sadati</w:delText>
        </w:r>
        <w:r w:rsidDel="00D36842">
          <w:rPr>
            <w:rFonts w:ascii="Times New Roman" w:hAnsi="Times New Roman" w:cs="Times New Roman"/>
          </w:rPr>
          <w:delText xml:space="preserve">, J. A. </w:delText>
        </w:r>
        <w:r w:rsidRPr="00775D91" w:rsidDel="00D36842">
          <w:rPr>
            <w:rFonts w:ascii="Times New Roman" w:hAnsi="Times New Roman" w:cs="Times New Roman"/>
            <w:noProof/>
          </w:rPr>
          <w:delText xml:space="preserve">Martínez-González, </w:delText>
        </w:r>
        <w:r w:rsidDel="00D36842">
          <w:rPr>
            <w:rFonts w:ascii="Times New Roman" w:hAnsi="Times New Roman" w:cs="Times New Roman"/>
            <w:noProof/>
          </w:rPr>
          <w:delText>Y.</w:delText>
        </w:r>
        <w:r w:rsidRPr="00775D91" w:rsidDel="00D36842">
          <w:rPr>
            <w:rFonts w:ascii="Times New Roman" w:hAnsi="Times New Roman" w:cs="Times New Roman"/>
            <w:noProof/>
          </w:rPr>
          <w:delText xml:space="preserve"> Zhou, </w:delText>
        </w:r>
        <w:r w:rsidDel="00D36842">
          <w:rPr>
            <w:rFonts w:ascii="Times New Roman" w:hAnsi="Times New Roman" w:cs="Times New Roman"/>
            <w:noProof/>
          </w:rPr>
          <w:delText>N.</w:delText>
        </w:r>
        <w:r w:rsidRPr="00775D91" w:rsidDel="00D36842">
          <w:rPr>
            <w:rFonts w:ascii="Times New Roman" w:hAnsi="Times New Roman" w:cs="Times New Roman"/>
            <w:noProof/>
          </w:rPr>
          <w:delText xml:space="preserve"> Taheri Qazvini, </w:delText>
        </w:r>
        <w:r w:rsidDel="00D36842">
          <w:rPr>
            <w:rFonts w:ascii="Times New Roman" w:hAnsi="Times New Roman" w:cs="Times New Roman"/>
            <w:noProof/>
          </w:rPr>
          <w:delText xml:space="preserve">K. </w:delText>
        </w:r>
        <w:r w:rsidRPr="00775D91" w:rsidDel="00D36842">
          <w:rPr>
            <w:rFonts w:ascii="Times New Roman" w:hAnsi="Times New Roman" w:cs="Times New Roman"/>
            <w:noProof/>
          </w:rPr>
          <w:delText>Kurtenbach,</w:delText>
        </w:r>
        <w:r w:rsidDel="00D36842">
          <w:rPr>
            <w:rFonts w:ascii="Times New Roman" w:hAnsi="Times New Roman" w:cs="Times New Roman"/>
            <w:noProof/>
          </w:rPr>
          <w:delText xml:space="preserve"> X.</w:delText>
        </w:r>
        <w:r w:rsidRPr="00775D91" w:rsidDel="00D36842">
          <w:rPr>
            <w:rFonts w:ascii="Times New Roman" w:hAnsi="Times New Roman" w:cs="Times New Roman"/>
            <w:noProof/>
          </w:rPr>
          <w:delText xml:space="preserve"> Li, </w:delText>
        </w:r>
        <w:r w:rsidDel="00D36842">
          <w:rPr>
            <w:rFonts w:ascii="Times New Roman" w:hAnsi="Times New Roman" w:cs="Times New Roman"/>
            <w:noProof/>
          </w:rPr>
          <w:delText xml:space="preserve">E. </w:delText>
        </w:r>
        <w:r w:rsidRPr="00775D91" w:rsidDel="00D36842">
          <w:rPr>
            <w:rFonts w:ascii="Times New Roman" w:hAnsi="Times New Roman" w:cs="Times New Roman"/>
            <w:noProof/>
          </w:rPr>
          <w:delText xml:space="preserve">Bukusoglu, </w:delText>
        </w:r>
        <w:r w:rsidDel="00D36842">
          <w:rPr>
            <w:rFonts w:ascii="Times New Roman" w:hAnsi="Times New Roman" w:cs="Times New Roman"/>
            <w:noProof/>
          </w:rPr>
          <w:delText>R.</w:delText>
        </w:r>
        <w:r w:rsidRPr="00775D91" w:rsidDel="00D36842">
          <w:rPr>
            <w:rFonts w:ascii="Times New Roman" w:hAnsi="Times New Roman" w:cs="Times New Roman"/>
            <w:noProof/>
          </w:rPr>
          <w:delText xml:space="preserve"> Zhang, </w:delText>
        </w:r>
        <w:r w:rsidDel="00D36842">
          <w:rPr>
            <w:rFonts w:ascii="Times New Roman" w:hAnsi="Times New Roman" w:cs="Times New Roman"/>
            <w:noProof/>
          </w:rPr>
          <w:delText>N. L.</w:delText>
        </w:r>
        <w:r w:rsidRPr="00775D91" w:rsidDel="00D36842">
          <w:rPr>
            <w:rFonts w:ascii="Times New Roman" w:hAnsi="Times New Roman" w:cs="Times New Roman"/>
            <w:noProof/>
          </w:rPr>
          <w:delText xml:space="preserve"> Abbott, </w:delText>
        </w:r>
        <w:r w:rsidDel="00D36842">
          <w:rPr>
            <w:rFonts w:ascii="Times New Roman" w:hAnsi="Times New Roman" w:cs="Times New Roman"/>
            <w:noProof/>
          </w:rPr>
          <w:delText xml:space="preserve">J. P. </w:delText>
        </w:r>
        <w:r w:rsidRPr="00775D91" w:rsidDel="00D36842">
          <w:rPr>
            <w:rFonts w:ascii="Times New Roman" w:hAnsi="Times New Roman" w:cs="Times New Roman"/>
            <w:noProof/>
          </w:rPr>
          <w:delText>Hernandez-Ortiz</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 de Pablo</w:delText>
        </w:r>
        <w:r w:rsidDel="00D36842">
          <w:rPr>
            <w:rFonts w:ascii="Times New Roman" w:hAnsi="Times New Roman" w:cs="Times New Roman"/>
          </w:rPr>
          <w:delText>.</w:delText>
        </w:r>
        <w:r w:rsidRPr="00775D91" w:rsidDel="00D36842">
          <w:rPr>
            <w:rFonts w:ascii="Times New Roman" w:hAnsi="Times New Roman" w:cs="Times New Roman"/>
          </w:rPr>
          <w:delText xml:space="preserve"> Oblate and prolate chiral liquid crystal spheroid. </w:delText>
        </w:r>
        <w:r w:rsidRPr="00775D91" w:rsidDel="00D36842">
          <w:rPr>
            <w:rFonts w:ascii="Times New Roman" w:hAnsi="Times New Roman" w:cs="Times New Roman"/>
            <w:i/>
          </w:rPr>
          <w:delText>Sci. Adv.</w:delText>
        </w:r>
        <w:r w:rsidRPr="00775D91" w:rsidDel="00D36842">
          <w:rPr>
            <w:rFonts w:ascii="Times New Roman" w:hAnsi="Times New Roman" w:cs="Times New Roman"/>
          </w:rPr>
          <w:delText xml:space="preserve"> </w:delText>
        </w:r>
        <w:r w:rsidDel="00D36842">
          <w:rPr>
            <w:rFonts w:ascii="Times New Roman" w:hAnsi="Times New Roman" w:cs="Times New Roman"/>
            <w:b/>
          </w:rPr>
          <w:delText>2020</w:delText>
        </w:r>
        <w:r w:rsidRPr="00775D91" w:rsidDel="00D36842">
          <w:rPr>
            <w:rFonts w:ascii="Times New Roman" w:hAnsi="Times New Roman" w:cs="Times New Roman"/>
            <w:b/>
            <w:bCs/>
          </w:rPr>
          <w:delText>,</w:delText>
        </w:r>
        <w:r w:rsidRPr="00775D91" w:rsidDel="00D36842">
          <w:rPr>
            <w:rFonts w:ascii="Times New Roman" w:hAnsi="Times New Roman" w:cs="Times New Roman"/>
          </w:rPr>
          <w:delText xml:space="preserve"> </w:delText>
        </w:r>
        <w:r w:rsidDel="00D36842">
          <w:rPr>
            <w:rFonts w:ascii="Times New Roman" w:hAnsi="Times New Roman" w:cs="Times New Roman"/>
          </w:rPr>
          <w:delText xml:space="preserve">6, </w:delText>
        </w:r>
        <w:r w:rsidRPr="00775D91" w:rsidDel="00D36842">
          <w:rPr>
            <w:rFonts w:ascii="Times New Roman" w:hAnsi="Times New Roman" w:cs="Times New Roman"/>
          </w:rPr>
          <w:delText>eaba6728.</w:delText>
        </w:r>
      </w:del>
    </w:p>
    <w:p w14:paraId="7C68CF63"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rPr>
        <w:t xml:space="preserve">M. </w:t>
      </w:r>
      <w:r w:rsidRPr="00775D91">
        <w:rPr>
          <w:rFonts w:ascii="Times New Roman" w:hAnsi="Times New Roman" w:cs="Times New Roman"/>
        </w:rPr>
        <w:t xml:space="preserve">Ravnik, </w:t>
      </w:r>
      <w:r>
        <w:rPr>
          <w:rFonts w:ascii="Times New Roman" w:hAnsi="Times New Roman" w:cs="Times New Roman"/>
        </w:rPr>
        <w:t xml:space="preserve">S. </w:t>
      </w:r>
      <w:r w:rsidRPr="00775D91">
        <w:rPr>
          <w:rFonts w:ascii="Times New Roman" w:hAnsi="Times New Roman" w:cs="Times New Roman"/>
        </w:rPr>
        <w:t xml:space="preserve">Zumer. Landau–de Gennes modelling of nematic liquid crystal colloids.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1201-1214.</w:t>
      </w:r>
    </w:p>
    <w:p w14:paraId="5BE90498" w14:textId="77777777" w:rsidR="00236172" w:rsidRPr="00775D91" w:rsidRDefault="00236172" w:rsidP="00236172">
      <w:pPr>
        <w:pStyle w:val="ListParagraph"/>
        <w:numPr>
          <w:ilvl w:val="0"/>
          <w:numId w:val="1"/>
        </w:numPr>
        <w:tabs>
          <w:tab w:val="center" w:pos="270"/>
        </w:tabs>
        <w:spacing w:after="160" w:line="360" w:lineRule="auto"/>
        <w:ind w:left="0" w:firstLine="0"/>
        <w:rPr>
          <w:rFonts w:ascii="Times New Roman" w:hAnsi="Times New Roman" w:cs="Times New Roman"/>
        </w:rPr>
      </w:pPr>
      <w:r>
        <w:rPr>
          <w:rFonts w:ascii="Times New Roman" w:hAnsi="Times New Roman" w:cs="Times New Roman"/>
        </w:rPr>
        <w:t xml:space="preserve"> P. </w:t>
      </w:r>
      <w:r w:rsidRPr="00775D91">
        <w:rPr>
          <w:rFonts w:ascii="Times New Roman" w:hAnsi="Times New Roman" w:cs="Times New Roman"/>
        </w:rPr>
        <w:t xml:space="preserve">Alexander, </w:t>
      </w:r>
      <w:r>
        <w:rPr>
          <w:rFonts w:ascii="Times New Roman" w:hAnsi="Times New Roman" w:cs="Times New Roman"/>
        </w:rPr>
        <w:t>J. M.</w:t>
      </w:r>
      <w:r w:rsidRPr="00775D91">
        <w:rPr>
          <w:rFonts w:ascii="Times New Roman" w:hAnsi="Times New Roman" w:cs="Times New Roman"/>
        </w:rPr>
        <w:t xml:space="preserve"> Yeomans. Numerical results for blue phases.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1215-1227.</w:t>
      </w:r>
    </w:p>
    <w:p w14:paraId="15623056"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rPr>
        <w:t xml:space="preserve">J. B. </w:t>
      </w:r>
      <w:r w:rsidRPr="00775D91">
        <w:rPr>
          <w:rFonts w:ascii="Times New Roman" w:hAnsi="Times New Roman" w:cs="Times New Roman"/>
        </w:rPr>
        <w:t xml:space="preserve">Fournier, </w:t>
      </w:r>
      <w:r>
        <w:rPr>
          <w:rFonts w:ascii="Times New Roman" w:hAnsi="Times New Roman" w:cs="Times New Roman"/>
        </w:rPr>
        <w:t>P.</w:t>
      </w:r>
      <w:r w:rsidRPr="00775D91">
        <w:rPr>
          <w:rFonts w:ascii="Times New Roman" w:hAnsi="Times New Roman" w:cs="Times New Roman"/>
        </w:rPr>
        <w:t xml:space="preserve"> Galatola. Modeling planar degenerate wetting and anchoring in nematic liquid crystals. </w:t>
      </w:r>
      <w:r w:rsidRPr="00775D91">
        <w:rPr>
          <w:rFonts w:ascii="Times New Roman" w:hAnsi="Times New Roman" w:cs="Times New Roman"/>
          <w:i/>
          <w:iCs/>
        </w:rPr>
        <w:t>Europhys. Lett.</w:t>
      </w:r>
      <w:r w:rsidRPr="00775D91">
        <w:rPr>
          <w:rFonts w:ascii="Times New Roman" w:hAnsi="Times New Roman" w:cs="Times New Roman"/>
        </w:rPr>
        <w:t xml:space="preserve"> </w:t>
      </w:r>
      <w:r w:rsidRPr="00775D91">
        <w:rPr>
          <w:rFonts w:ascii="Times New Roman" w:hAnsi="Times New Roman" w:cs="Times New Roman"/>
          <w:b/>
          <w:bCs/>
        </w:rPr>
        <w:t>2</w:t>
      </w:r>
      <w:r>
        <w:rPr>
          <w:rFonts w:ascii="Times New Roman" w:hAnsi="Times New Roman" w:cs="Times New Roman"/>
          <w:b/>
          <w:bCs/>
        </w:rPr>
        <w:t>005</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72, </w:t>
      </w:r>
      <w:r w:rsidRPr="00775D91">
        <w:rPr>
          <w:rFonts w:ascii="Times New Roman" w:hAnsi="Times New Roman" w:cs="Times New Roman"/>
        </w:rPr>
        <w:t>403-409 (2005).</w:t>
      </w:r>
    </w:p>
    <w:p w14:paraId="72E5030B" w14:textId="77777777" w:rsidR="00236172" w:rsidRPr="00775D91" w:rsidRDefault="00236172" w:rsidP="00236172">
      <w:pPr>
        <w:tabs>
          <w:tab w:val="center" w:pos="270"/>
          <w:tab w:val="center" w:pos="970"/>
        </w:tabs>
        <w:spacing w:line="360" w:lineRule="auto"/>
      </w:pPr>
    </w:p>
    <w:p w14:paraId="56B2B8DA" w14:textId="77777777" w:rsidR="00236172" w:rsidRPr="0059526F" w:rsidRDefault="00236172" w:rsidP="00236172">
      <w:pPr>
        <w:rPr>
          <w:lang w:val="en-US"/>
        </w:rPr>
      </w:pPr>
    </w:p>
    <w:p w14:paraId="2D44B1C0" w14:textId="77777777" w:rsidR="00236172" w:rsidRDefault="00236172"/>
    <w:sectPr w:rsidR="00236172" w:rsidSect="00236172">
      <w:headerReference w:type="default" r:id="rId13"/>
      <w:footerReference w:type="default" r:id="rId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B2CC1C" w14:textId="77777777" w:rsidR="00B73D9C" w:rsidRDefault="00B73D9C" w:rsidP="00236172">
      <w:r>
        <w:separator/>
      </w:r>
    </w:p>
  </w:endnote>
  <w:endnote w:type="continuationSeparator" w:id="0">
    <w:p w14:paraId="1EDAB3C4" w14:textId="77777777" w:rsidR="00B73D9C" w:rsidRDefault="00B73D9C" w:rsidP="00236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no Pro">
    <w:altName w:val="Cambria"/>
    <w:panose1 w:val="020B0604020202020204"/>
    <w:charset w:val="00"/>
    <w:family w:val="roman"/>
    <w:pitch w:val="variable"/>
    <w:sig w:usb0="60000287" w:usb1="00000001" w:usb2="00000000" w:usb3="00000000" w:csb0="0000019F" w:csb1="00000000"/>
  </w:font>
  <w:font w:name="Myriad Pro Light">
    <w:altName w:val="Segoe UI Light"/>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C90CC" w14:textId="77777777" w:rsidR="003A330D" w:rsidRDefault="00444E0C">
    <w:pPr>
      <w:pStyle w:val="Footer"/>
      <w:jc w:val="center"/>
    </w:pPr>
    <w:r>
      <w:fldChar w:fldCharType="begin"/>
    </w:r>
    <w:r>
      <w:instrText>PAGE   \* MERGEFORMAT</w:instrText>
    </w:r>
    <w:r>
      <w:fldChar w:fldCharType="separate"/>
    </w:r>
    <w:r>
      <w:rPr>
        <w:noProof/>
      </w:rPr>
      <w:t>2</w:t>
    </w:r>
    <w:r>
      <w:fldChar w:fldCharType="end"/>
    </w:r>
  </w:p>
  <w:p w14:paraId="230BEFF3" w14:textId="77777777" w:rsidR="003A330D" w:rsidRDefault="00B73D9C" w:rsidP="008814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46DE60" w14:textId="77777777" w:rsidR="00B73D9C" w:rsidRDefault="00B73D9C" w:rsidP="00236172">
      <w:r>
        <w:separator/>
      </w:r>
    </w:p>
  </w:footnote>
  <w:footnote w:type="continuationSeparator" w:id="0">
    <w:p w14:paraId="58377B62" w14:textId="77777777" w:rsidR="00B73D9C" w:rsidRDefault="00B73D9C" w:rsidP="00236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40234" w14:textId="0D4C7525" w:rsidR="003A330D" w:rsidRPr="009B44CC" w:rsidRDefault="00444E0C" w:rsidP="009B44CC">
    <w:pPr>
      <w:pStyle w:val="Header"/>
      <w:tabs>
        <w:tab w:val="left" w:pos="5003"/>
      </w:tabs>
      <w:jc w:val="right"/>
      <w:rPr>
        <w:lang w:val="en-US"/>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835BA"/>
    <w:multiLevelType w:val="hybridMultilevel"/>
    <w:tmpl w:val="D8F2426A"/>
    <w:lvl w:ilvl="0" w:tplc="4AEA62F4">
      <w:start w:val="1"/>
      <w:numFmt w:val="decimal"/>
      <w:lvlText w:val="%1-"/>
      <w:lvlJc w:val="left"/>
      <w:pPr>
        <w:ind w:left="720" w:hanging="360"/>
      </w:pPr>
      <w:rPr>
        <w:rFonts w:ascii="Times New Roman" w:eastAsiaTheme="minorHAnsi"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se adrian martinez gonzalez">
    <w15:presenceInfo w15:providerId="Windows Live" w15:userId="ef1ce9bffb4da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jE0MjIwMDA3sTRR0lEKTi0uzszPAykwrQUAsKiDkSwAAAA="/>
  </w:docVars>
  <w:rsids>
    <w:rsidRoot w:val="00236172"/>
    <w:rsid w:val="00192862"/>
    <w:rsid w:val="00212F6B"/>
    <w:rsid w:val="00236172"/>
    <w:rsid w:val="00251AC2"/>
    <w:rsid w:val="00275277"/>
    <w:rsid w:val="0034624C"/>
    <w:rsid w:val="003A683F"/>
    <w:rsid w:val="00413B98"/>
    <w:rsid w:val="00444E0C"/>
    <w:rsid w:val="00535B2A"/>
    <w:rsid w:val="00566649"/>
    <w:rsid w:val="00582B30"/>
    <w:rsid w:val="0059233B"/>
    <w:rsid w:val="00625D11"/>
    <w:rsid w:val="007C3823"/>
    <w:rsid w:val="00876877"/>
    <w:rsid w:val="008E725F"/>
    <w:rsid w:val="008F1318"/>
    <w:rsid w:val="0094226C"/>
    <w:rsid w:val="00972D7E"/>
    <w:rsid w:val="00B63588"/>
    <w:rsid w:val="00B73D9C"/>
    <w:rsid w:val="00B94B70"/>
    <w:rsid w:val="00BB36DE"/>
    <w:rsid w:val="00BF0B2B"/>
    <w:rsid w:val="00C15F2F"/>
    <w:rsid w:val="00C60F15"/>
    <w:rsid w:val="00D0340E"/>
    <w:rsid w:val="00D36842"/>
    <w:rsid w:val="00D561AA"/>
    <w:rsid w:val="00D86FDE"/>
    <w:rsid w:val="00DC0C7B"/>
    <w:rsid w:val="00FD32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E8BC1"/>
  <w15:chartTrackingRefBased/>
  <w15:docId w15:val="{FD31652B-080C-2149-9308-47D7182D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72"/>
    <w:rPr>
      <w:rFonts w:ascii="Times New Roman" w:eastAsia="MS Mincho" w:hAnsi="Times New Roman" w:cs="Times New Roman"/>
      <w:lang w:val="de-DE" w:eastAsia="ja-JP"/>
    </w:rPr>
  </w:style>
  <w:style w:type="paragraph" w:styleId="Heading3">
    <w:name w:val="heading 3"/>
    <w:basedOn w:val="Normal"/>
    <w:next w:val="Normal"/>
    <w:link w:val="Heading3Char"/>
    <w:uiPriority w:val="9"/>
    <w:unhideWhenUsed/>
    <w:qFormat/>
    <w:rsid w:val="00236172"/>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36172"/>
    <w:rPr>
      <w:rFonts w:asciiTheme="majorHAnsi" w:eastAsiaTheme="majorEastAsia" w:hAnsiTheme="majorHAnsi" w:cstheme="majorBidi"/>
      <w:color w:val="1F3763" w:themeColor="accent1" w:themeShade="7F"/>
      <w:lang w:val="en-US"/>
    </w:rPr>
  </w:style>
  <w:style w:type="paragraph" w:styleId="Header">
    <w:name w:val="header"/>
    <w:basedOn w:val="Normal"/>
    <w:link w:val="HeaderChar"/>
    <w:uiPriority w:val="99"/>
    <w:rsid w:val="00236172"/>
    <w:pPr>
      <w:tabs>
        <w:tab w:val="center" w:pos="4536"/>
        <w:tab w:val="right" w:pos="9072"/>
      </w:tabs>
    </w:pPr>
    <w:rPr>
      <w:lang w:val="x-none"/>
    </w:rPr>
  </w:style>
  <w:style w:type="character" w:customStyle="1" w:styleId="HeaderChar">
    <w:name w:val="Header Char"/>
    <w:basedOn w:val="DefaultParagraphFont"/>
    <w:link w:val="Header"/>
    <w:uiPriority w:val="99"/>
    <w:rsid w:val="00236172"/>
    <w:rPr>
      <w:rFonts w:ascii="Times New Roman" w:eastAsia="MS Mincho" w:hAnsi="Times New Roman" w:cs="Times New Roman"/>
      <w:lang w:val="x-none" w:eastAsia="ja-JP"/>
    </w:rPr>
  </w:style>
  <w:style w:type="paragraph" w:styleId="Footer">
    <w:name w:val="footer"/>
    <w:basedOn w:val="Normal"/>
    <w:link w:val="FooterChar"/>
    <w:uiPriority w:val="99"/>
    <w:rsid w:val="00236172"/>
    <w:pPr>
      <w:tabs>
        <w:tab w:val="center" w:pos="4536"/>
        <w:tab w:val="right" w:pos="9072"/>
      </w:tabs>
    </w:pPr>
  </w:style>
  <w:style w:type="character" w:customStyle="1" w:styleId="FooterChar">
    <w:name w:val="Footer Char"/>
    <w:basedOn w:val="DefaultParagraphFont"/>
    <w:link w:val="Footer"/>
    <w:uiPriority w:val="99"/>
    <w:rsid w:val="00236172"/>
    <w:rPr>
      <w:rFonts w:ascii="Times New Roman" w:eastAsia="MS Mincho" w:hAnsi="Times New Roman" w:cs="Times New Roman"/>
      <w:lang w:val="de-DE" w:eastAsia="ja-JP"/>
    </w:rPr>
  </w:style>
  <w:style w:type="paragraph" w:customStyle="1" w:styleId="Tableofcontents">
    <w:name w:val="Table of contents"/>
    <w:basedOn w:val="Normal"/>
    <w:autoRedefine/>
    <w:rsid w:val="00236172"/>
    <w:rPr>
      <w:lang w:val="en-US"/>
    </w:rPr>
  </w:style>
  <w:style w:type="paragraph" w:customStyle="1" w:styleId="Title2">
    <w:name w:val="Title2"/>
    <w:basedOn w:val="Normal"/>
    <w:rsid w:val="00236172"/>
    <w:rPr>
      <w:b/>
      <w:lang w:val="en-US"/>
    </w:rPr>
  </w:style>
  <w:style w:type="paragraph" w:customStyle="1" w:styleId="Maintext">
    <w:name w:val="Main text"/>
    <w:basedOn w:val="Normal"/>
    <w:link w:val="MaintextChar"/>
    <w:autoRedefine/>
    <w:rsid w:val="00236172"/>
    <w:pPr>
      <w:spacing w:line="480" w:lineRule="auto"/>
    </w:pPr>
    <w:rPr>
      <w:lang w:val="en-US"/>
    </w:rPr>
  </w:style>
  <w:style w:type="character" w:customStyle="1" w:styleId="MaintextChar">
    <w:name w:val="Main text Char"/>
    <w:link w:val="Maintext"/>
    <w:rsid w:val="00236172"/>
    <w:rPr>
      <w:rFonts w:ascii="Times New Roman" w:eastAsia="MS Mincho" w:hAnsi="Times New Roman" w:cs="Times New Roman"/>
      <w:lang w:val="en-US" w:eastAsia="ja-JP"/>
    </w:rPr>
  </w:style>
  <w:style w:type="paragraph" w:customStyle="1" w:styleId="Paragraph">
    <w:name w:val="Paragraph"/>
    <w:basedOn w:val="Normal"/>
    <w:rsid w:val="00236172"/>
    <w:pPr>
      <w:spacing w:before="120"/>
      <w:ind w:firstLine="720"/>
    </w:pPr>
    <w:rPr>
      <w:rFonts w:eastAsiaTheme="minorEastAsia"/>
      <w:lang w:val="en-US" w:eastAsia="en-US"/>
    </w:rPr>
  </w:style>
  <w:style w:type="paragraph" w:styleId="ListParagraph">
    <w:name w:val="List Paragraph"/>
    <w:basedOn w:val="Normal"/>
    <w:uiPriority w:val="34"/>
    <w:qFormat/>
    <w:rsid w:val="00236172"/>
    <w:pPr>
      <w:ind w:left="720"/>
      <w:contextualSpacing/>
    </w:pPr>
    <w:rPr>
      <w:rFonts w:asciiTheme="minorHAnsi" w:eastAsiaTheme="minorHAnsi" w:hAnsiTheme="minorHAnsi" w:cstheme="minorBidi"/>
      <w:lang w:val="es-MX" w:eastAsia="en-US"/>
    </w:rPr>
  </w:style>
  <w:style w:type="paragraph" w:customStyle="1" w:styleId="BBAuthorName">
    <w:name w:val="BB_Author_Name"/>
    <w:basedOn w:val="Normal"/>
    <w:next w:val="BCAuthorAddress"/>
    <w:autoRedefine/>
    <w:rsid w:val="00236172"/>
    <w:pPr>
      <w:spacing w:after="180"/>
    </w:pPr>
    <w:rPr>
      <w:rFonts w:ascii="Arno Pro" w:eastAsia="Times New Roman" w:hAnsi="Arno Pro"/>
      <w:kern w:val="26"/>
      <w:szCs w:val="20"/>
      <w:lang w:val="en-US" w:eastAsia="en-US"/>
    </w:rPr>
  </w:style>
  <w:style w:type="paragraph" w:customStyle="1" w:styleId="BCAuthorAddress">
    <w:name w:val="BC_Author_Address"/>
    <w:basedOn w:val="Normal"/>
    <w:next w:val="BIEmailAddress"/>
    <w:autoRedefine/>
    <w:rsid w:val="00236172"/>
    <w:pPr>
      <w:spacing w:after="60"/>
    </w:pPr>
    <w:rPr>
      <w:rFonts w:ascii="Arno Pro" w:eastAsia="Times New Roman" w:hAnsi="Arno Pro"/>
      <w:kern w:val="22"/>
      <w:sz w:val="20"/>
      <w:szCs w:val="20"/>
      <w:lang w:val="en-US" w:eastAsia="en-US"/>
    </w:rPr>
  </w:style>
  <w:style w:type="paragraph" w:customStyle="1" w:styleId="BIEmailAddress">
    <w:name w:val="BI_Email_Address"/>
    <w:basedOn w:val="Normal"/>
    <w:next w:val="AIReceivedDate"/>
    <w:autoRedefine/>
    <w:rsid w:val="00236172"/>
    <w:pPr>
      <w:spacing w:after="100"/>
    </w:pPr>
    <w:rPr>
      <w:rFonts w:ascii="Arno Pro" w:eastAsia="Times New Roman" w:hAnsi="Arno Pro"/>
      <w:sz w:val="18"/>
      <w:szCs w:val="20"/>
      <w:lang w:val="en-US" w:eastAsia="en-US"/>
    </w:rPr>
  </w:style>
  <w:style w:type="paragraph" w:customStyle="1" w:styleId="AIReceivedDate">
    <w:name w:val="AI_Received_Date"/>
    <w:basedOn w:val="Normal"/>
    <w:next w:val="Normal"/>
    <w:autoRedefine/>
    <w:rsid w:val="00236172"/>
    <w:pPr>
      <w:spacing w:after="100"/>
    </w:pPr>
    <w:rPr>
      <w:rFonts w:ascii="Arno Pro" w:eastAsia="Times New Roman" w:hAnsi="Arno Pro"/>
      <w:sz w:val="18"/>
      <w:szCs w:val="20"/>
      <w:lang w:val="en-US" w:eastAsia="en-US"/>
    </w:rPr>
  </w:style>
  <w:style w:type="paragraph" w:customStyle="1" w:styleId="StyleFACorrespondingAuthorFootnote7pt">
    <w:name w:val="Style FA_Corresponding_Author_Footnote + 7 pt"/>
    <w:basedOn w:val="Normal"/>
    <w:next w:val="Normal"/>
    <w:link w:val="StyleFACorrespondingAuthorFootnote7ptChar"/>
    <w:autoRedefine/>
    <w:rsid w:val="0094226C"/>
    <w:rPr>
      <w:rFonts w:ascii="Arno Pro" w:eastAsia="Times New Roman" w:hAnsi="Arno Pro"/>
      <w:kern w:val="20"/>
      <w:sz w:val="18"/>
      <w:szCs w:val="20"/>
      <w:lang w:val="en-US" w:eastAsia="en-US"/>
    </w:rPr>
  </w:style>
  <w:style w:type="character" w:styleId="Hyperlink">
    <w:name w:val="Hyperlink"/>
    <w:rsid w:val="0094226C"/>
    <w:rPr>
      <w:color w:val="0000FF"/>
      <w:u w:val="single"/>
    </w:rPr>
  </w:style>
  <w:style w:type="character" w:customStyle="1" w:styleId="StyleFACorrespondingAuthorFootnote7ptChar">
    <w:name w:val="Style FA_Corresponding_Author_Footnote + 7 pt Char"/>
    <w:link w:val="StyleFACorrespondingAuthorFootnote7pt"/>
    <w:rsid w:val="0094226C"/>
    <w:rPr>
      <w:rFonts w:ascii="Arno Pro" w:eastAsia="Times New Roman" w:hAnsi="Arno Pro" w:cs="Times New Roman"/>
      <w:kern w:val="20"/>
      <w:sz w:val="18"/>
      <w:szCs w:val="20"/>
      <w:lang w:val="en-US"/>
    </w:rPr>
  </w:style>
  <w:style w:type="paragraph" w:customStyle="1" w:styleId="BATitle">
    <w:name w:val="BA_Title"/>
    <w:basedOn w:val="Normal"/>
    <w:next w:val="BBAuthorName"/>
    <w:autoRedefine/>
    <w:rsid w:val="00192862"/>
    <w:pPr>
      <w:spacing w:before="240" w:after="180"/>
    </w:pPr>
    <w:rPr>
      <w:rFonts w:ascii="Myriad Pro Light" w:eastAsia="Times New Roman" w:hAnsi="Myriad Pro Light"/>
      <w:b/>
      <w:kern w:val="36"/>
      <w:sz w:val="34"/>
      <w:szCs w:val="20"/>
      <w:lang w:val="en-US" w:eastAsia="en-US"/>
    </w:rPr>
  </w:style>
  <w:style w:type="paragraph" w:customStyle="1" w:styleId="BGKeywords">
    <w:name w:val="BG_Keywords"/>
    <w:basedOn w:val="Normal"/>
    <w:next w:val="Normal"/>
    <w:autoRedefine/>
    <w:rsid w:val="00625D11"/>
    <w:pPr>
      <w:spacing w:after="220"/>
    </w:pPr>
    <w:rPr>
      <w:rFonts w:ascii="Arno Pro" w:eastAsia="Times New Roman" w:hAnsi="Arno Pro"/>
      <w:i/>
      <w:kern w:val="22"/>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1780</Words>
  <Characters>10150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adrian martinez gonzalez</dc:creator>
  <cp:keywords/>
  <dc:description/>
  <cp:lastModifiedBy>jose adrian martinez gonzalez</cp:lastModifiedBy>
  <cp:revision>3</cp:revision>
  <dcterms:created xsi:type="dcterms:W3CDTF">2021-06-28T14:31:00Z</dcterms:created>
  <dcterms:modified xsi:type="dcterms:W3CDTF">2021-06-28T14:32:00Z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ies>
</file>